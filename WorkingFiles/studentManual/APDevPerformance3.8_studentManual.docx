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21083308"/>
        <w:docPartObj>
          <w:docPartGallery w:val="Cover Pages"/>
          <w:docPartUnique/>
        </w:docPartObj>
      </w:sdtPr>
      <w:sdtContent>
        <w:p w14:paraId="18EBB7F6" w14:textId="77777777" w:rsidR="00A2744E" w:rsidRPr="00F54B94" w:rsidRDefault="00A2744E" w:rsidP="00F54B94"/>
        <w:p w14:paraId="52CA5A7E" w14:textId="50BE1A16" w:rsidR="005618E0" w:rsidRPr="0023264E" w:rsidRDefault="005618E0" w:rsidP="00385FD5">
          <w:pPr>
            <w:pStyle w:val="Coversubtitle"/>
          </w:pPr>
          <w:r w:rsidRPr="00385FD5">
            <w:rPr>
              <w:noProof/>
              <w:lang w:val="en-GB" w:eastAsia="en-GB"/>
            </w:rPr>
            <w:drawing>
              <wp:inline distT="0" distB="0" distL="0" distR="0" wp14:anchorId="30487352" wp14:editId="1A68CE99">
                <wp:extent cx="4546989" cy="134064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8589" cy="1358802"/>
                        </a:xfrm>
                        <a:prstGeom prst="rect">
                          <a:avLst/>
                        </a:prstGeom>
                      </pic:spPr>
                    </pic:pic>
                  </a:graphicData>
                </a:graphic>
              </wp:inline>
            </w:drawing>
          </w:r>
        </w:p>
        <w:p w14:paraId="775A7389" w14:textId="0AE15FC6" w:rsidR="000E223C" w:rsidRDefault="000C2DA4" w:rsidP="000E223C">
          <w:pPr>
            <w:pStyle w:val="CourseTitle"/>
          </w:pPr>
          <w:r>
            <w:t>Developing</w:t>
          </w:r>
          <w:r w:rsidR="007D08F1">
            <w:t xml:space="preserve"> Mule Applications for Performance</w:t>
          </w:r>
        </w:p>
        <w:p w14:paraId="640F412F" w14:textId="77777777" w:rsidR="00385CCF" w:rsidRDefault="00385CCF" w:rsidP="00385CCF">
          <w:pPr>
            <w:pStyle w:val="Coversubtitle"/>
          </w:pPr>
          <w:r>
            <w:t>Student Manual</w:t>
          </w:r>
        </w:p>
        <w:p w14:paraId="47B48AA0" w14:textId="05EEBF8A" w:rsidR="00403329" w:rsidRDefault="00403329" w:rsidP="00403329">
          <w:pPr>
            <w:pStyle w:val="Coversubtitle2"/>
          </w:pPr>
        </w:p>
        <w:p w14:paraId="38449000" w14:textId="6AE51F7A" w:rsidR="000E223C" w:rsidRDefault="00E969D1" w:rsidP="00385CCF">
          <w:pPr>
            <w:pStyle w:val="Coversubtitle2"/>
          </w:pPr>
          <w:del w:id="1" w:author="Roy Prins" w:date="2017-05-24T11:55:00Z">
            <w:r w:rsidDel="009D5E00">
              <w:delText>April</w:delText>
            </w:r>
            <w:r w:rsidR="00F06C5B" w:rsidDel="009D5E00">
              <w:delText xml:space="preserve"> </w:delText>
            </w:r>
          </w:del>
          <w:ins w:id="2" w:author="Roy Prins" w:date="2017-05-24T11:55:00Z">
            <w:r w:rsidR="007377CE">
              <w:t>May 29</w:t>
            </w:r>
          </w:ins>
          <w:del w:id="3" w:author="Roy Prins" w:date="2017-05-24T11:55:00Z">
            <w:r w:rsidDel="009D5E00">
              <w:delText>1</w:delText>
            </w:r>
            <w:r w:rsidR="00286A30" w:rsidDel="009D5E00">
              <w:delText>7</w:delText>
            </w:r>
          </w:del>
          <w:r w:rsidR="00502AFE">
            <w:t>, 201</w:t>
          </w:r>
          <w:r w:rsidR="00A44F5F">
            <w:t>7</w:t>
          </w:r>
          <w:r w:rsidR="005D2CF1">
            <w:t xml:space="preserve"> </w:t>
          </w:r>
        </w:p>
        <w:p w14:paraId="2F50D42D" w14:textId="77777777" w:rsidR="005618E0" w:rsidRDefault="005618E0" w:rsidP="00385CCF">
          <w:pPr>
            <w:pStyle w:val="Coversubtitle2"/>
          </w:pPr>
        </w:p>
        <w:p w14:paraId="3955275E" w14:textId="21D4B9A1" w:rsidR="00503355" w:rsidRDefault="00843B85" w:rsidP="00F54B94">
          <w:r>
            <w:rPr>
              <w:noProof/>
              <w:lang w:val="en-GB" w:eastAsia="en-GB"/>
            </w:rPr>
            <mc:AlternateContent>
              <mc:Choice Requires="wps">
                <w:drawing>
                  <wp:anchor distT="0" distB="0" distL="114300" distR="114300" simplePos="0" relativeHeight="251663360" behindDoc="0" locked="0" layoutInCell="1" allowOverlap="1" wp14:anchorId="4BF9E539" wp14:editId="51E6EDE6">
                    <wp:simplePos x="0" y="0"/>
                    <wp:positionH relativeFrom="column">
                      <wp:posOffset>-1366520</wp:posOffset>
                    </wp:positionH>
                    <wp:positionV relativeFrom="paragraph">
                      <wp:posOffset>7629525</wp:posOffset>
                    </wp:positionV>
                    <wp:extent cx="8768080" cy="1320800"/>
                    <wp:effectExtent l="0" t="0" r="0" b="0"/>
                    <wp:wrapThrough wrapText="bothSides">
                      <wp:wrapPolygon edited="0">
                        <wp:start x="0" y="0"/>
                        <wp:lineTo x="0" y="21185"/>
                        <wp:lineTo x="21525" y="21185"/>
                        <wp:lineTo x="21525"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8768080" cy="1320800"/>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732E14" id="Rectangle 22" o:spid="_x0000_s1026" style="position:absolute;margin-left:-107.6pt;margin-top:600.75pt;width:690.4pt;height:104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" fillcolor="white [3212]" stroked="f">
                    <w10:wrap type="through"/>
                  </v:rect>
                </w:pict>
              </mc:Fallback>
            </mc:AlternateContent>
          </w:r>
        </w:p>
      </w:sdtContent>
    </w:sdt>
    <w:bookmarkStart w:id="4" w:name="h.cmm4l4epz2f0" w:colFirst="0" w:colLast="0" w:displacedByCustomXml="prev"/>
    <w:bookmarkEnd w:id="4" w:displacedByCustomXml="prev"/>
    <w:bookmarkStart w:id="5" w:name="h.5d7q3w2e6gw1" w:colFirst="0" w:colLast="0" w:displacedByCustomXml="prev"/>
    <w:bookmarkEnd w:id="5" w:displacedByCustomXml="prev"/>
    <w:p w14:paraId="12D4130C" w14:textId="77777777" w:rsidR="003178F9" w:rsidRDefault="003178F9" w:rsidP="00F54B94"/>
    <w:p w14:paraId="2DE3D502" w14:textId="77777777" w:rsidR="00A5749E" w:rsidRDefault="00A5749E" w:rsidP="00021080">
      <w:pPr>
        <w:pStyle w:val="TOCTitle"/>
        <w:pageBreakBefore w:val="0"/>
      </w:pPr>
      <w:bookmarkStart w:id="6" w:name="_Toc278622052"/>
      <w:bookmarkStart w:id="7" w:name="_Toc278622146"/>
      <w:bookmarkStart w:id="8" w:name="_Toc278622480"/>
      <w:bookmarkStart w:id="9" w:name="_Toc278622645"/>
      <w:bookmarkStart w:id="10" w:name="_Toc278623314"/>
      <w:bookmarkStart w:id="11" w:name="_Toc278623468"/>
      <w:bookmarkStart w:id="12" w:name="_Toc279046688"/>
      <w:bookmarkStart w:id="13" w:name="_Toc279066437"/>
      <w:r>
        <w:lastRenderedPageBreak/>
        <w:t>Table of Contents</w:t>
      </w:r>
    </w:p>
    <w:bookmarkStart w:id="14" w:name="_Toc278622053"/>
    <w:bookmarkEnd w:id="6"/>
    <w:bookmarkEnd w:id="7"/>
    <w:bookmarkEnd w:id="8"/>
    <w:bookmarkEnd w:id="9"/>
    <w:bookmarkEnd w:id="10"/>
    <w:bookmarkEnd w:id="11"/>
    <w:bookmarkEnd w:id="12"/>
    <w:bookmarkEnd w:id="13"/>
    <w:p w14:paraId="77CAB59A" w14:textId="77777777" w:rsidR="00160F48" w:rsidRDefault="003F2C84">
      <w:pPr>
        <w:pStyle w:val="TOC1"/>
        <w:tabs>
          <w:tab w:val="right" w:leader="dot" w:pos="10070"/>
        </w:tabs>
        <w:rPr>
          <w:ins w:id="15" w:author="Roy Prins" w:date="2017-05-29T16:01:00Z"/>
          <w:rFonts w:asciiTheme="minorHAnsi" w:eastAsiaTheme="minorEastAsia" w:hAnsiTheme="minorHAnsi" w:cstheme="minorBidi"/>
          <w:b w:val="0"/>
          <w:bCs w:val="0"/>
          <w:caps w:val="0"/>
          <w:noProof/>
          <w:color w:val="auto"/>
          <w:sz w:val="24"/>
          <w:lang w:val="en-GB" w:eastAsia="en-GB"/>
        </w:rPr>
      </w:pPr>
      <w:r>
        <w:rPr>
          <w:rFonts w:asciiTheme="minorHAnsi" w:hAnsiTheme="minorHAnsi"/>
          <w:b w:val="0"/>
          <w:bCs w:val="0"/>
          <w:caps w:val="0"/>
          <w:sz w:val="24"/>
        </w:rPr>
        <w:fldChar w:fldCharType="begin"/>
      </w:r>
      <w:r>
        <w:rPr>
          <w:rFonts w:asciiTheme="minorHAnsi" w:hAnsiTheme="minorHAnsi"/>
          <w:b w:val="0"/>
          <w:bCs w:val="0"/>
          <w:caps w:val="0"/>
          <w:sz w:val="24"/>
        </w:rPr>
        <w:instrText xml:space="preserve"> TOC \t "Module Title,1,Setup heading,1,WT Title,2" </w:instrText>
      </w:r>
      <w:r>
        <w:rPr>
          <w:rFonts w:asciiTheme="minorHAnsi" w:hAnsiTheme="minorHAnsi"/>
          <w:b w:val="0"/>
          <w:bCs w:val="0"/>
          <w:caps w:val="0"/>
          <w:sz w:val="24"/>
        </w:rPr>
        <w:fldChar w:fldCharType="separate"/>
      </w:r>
      <w:ins w:id="16" w:author="Roy Prins" w:date="2017-05-29T16:01:00Z">
        <w:r w:rsidR="00160F48">
          <w:rPr>
            <w:noProof/>
          </w:rPr>
          <w:t>Introduction</w:t>
        </w:r>
        <w:r w:rsidR="00160F48">
          <w:rPr>
            <w:noProof/>
          </w:rPr>
          <w:tab/>
        </w:r>
        <w:r w:rsidR="00160F48">
          <w:rPr>
            <w:noProof/>
          </w:rPr>
          <w:fldChar w:fldCharType="begin"/>
        </w:r>
        <w:r w:rsidR="00160F48">
          <w:rPr>
            <w:noProof/>
          </w:rPr>
          <w:instrText xml:space="preserve"> PAGEREF _Toc483837044 \h </w:instrText>
        </w:r>
      </w:ins>
      <w:r w:rsidR="00160F48">
        <w:rPr>
          <w:noProof/>
        </w:rPr>
      </w:r>
      <w:r w:rsidR="00160F48">
        <w:rPr>
          <w:noProof/>
        </w:rPr>
        <w:fldChar w:fldCharType="separate"/>
      </w:r>
      <w:ins w:id="17" w:author="Roy Prins" w:date="2017-05-30T10:08:00Z">
        <w:r w:rsidR="00DE37EF">
          <w:rPr>
            <w:noProof/>
          </w:rPr>
          <w:t>3</w:t>
        </w:r>
      </w:ins>
      <w:ins w:id="18" w:author="Roy Prins" w:date="2017-05-29T16:01:00Z">
        <w:r w:rsidR="00160F48">
          <w:rPr>
            <w:noProof/>
          </w:rPr>
          <w:fldChar w:fldCharType="end"/>
        </w:r>
      </w:ins>
    </w:p>
    <w:p w14:paraId="36A5BAB3" w14:textId="77777777" w:rsidR="00160F48" w:rsidRDefault="00160F48">
      <w:pPr>
        <w:pStyle w:val="TOC1"/>
        <w:tabs>
          <w:tab w:val="right" w:leader="dot" w:pos="10070"/>
        </w:tabs>
        <w:rPr>
          <w:ins w:id="19" w:author="Roy Prins" w:date="2017-05-29T16:01:00Z"/>
          <w:rFonts w:asciiTheme="minorHAnsi" w:eastAsiaTheme="minorEastAsia" w:hAnsiTheme="minorHAnsi" w:cstheme="minorBidi"/>
          <w:b w:val="0"/>
          <w:bCs w:val="0"/>
          <w:caps w:val="0"/>
          <w:noProof/>
          <w:color w:val="auto"/>
          <w:sz w:val="24"/>
          <w:lang w:val="en-GB" w:eastAsia="en-GB"/>
        </w:rPr>
      </w:pPr>
      <w:ins w:id="20" w:author="Roy Prins" w:date="2017-05-29T16:01:00Z">
        <w:r>
          <w:rPr>
            <w:noProof/>
          </w:rPr>
          <w:t>Module 1: Measuring Performance</w:t>
        </w:r>
        <w:r>
          <w:rPr>
            <w:noProof/>
          </w:rPr>
          <w:tab/>
        </w:r>
        <w:r>
          <w:rPr>
            <w:noProof/>
          </w:rPr>
          <w:fldChar w:fldCharType="begin"/>
        </w:r>
        <w:r>
          <w:rPr>
            <w:noProof/>
          </w:rPr>
          <w:instrText xml:space="preserve"> PAGEREF _Toc483837045 \h </w:instrText>
        </w:r>
      </w:ins>
      <w:r>
        <w:rPr>
          <w:noProof/>
        </w:rPr>
      </w:r>
      <w:r>
        <w:rPr>
          <w:noProof/>
        </w:rPr>
        <w:fldChar w:fldCharType="separate"/>
      </w:r>
      <w:ins w:id="21" w:author="Roy Prins" w:date="2017-05-30T10:08:00Z">
        <w:r w:rsidR="00DE37EF">
          <w:rPr>
            <w:noProof/>
          </w:rPr>
          <w:t>5</w:t>
        </w:r>
      </w:ins>
      <w:ins w:id="22" w:author="Roy Prins" w:date="2017-05-29T16:01:00Z">
        <w:r>
          <w:rPr>
            <w:noProof/>
          </w:rPr>
          <w:fldChar w:fldCharType="end"/>
        </w:r>
      </w:ins>
    </w:p>
    <w:p w14:paraId="0EF83248" w14:textId="77777777" w:rsidR="00160F48" w:rsidRDefault="00160F48">
      <w:pPr>
        <w:pStyle w:val="TOC2"/>
        <w:tabs>
          <w:tab w:val="right" w:leader="dot" w:pos="10070"/>
        </w:tabs>
        <w:rPr>
          <w:ins w:id="23" w:author="Roy Prins" w:date="2017-05-29T16:01:00Z"/>
          <w:rFonts w:asciiTheme="minorHAnsi" w:eastAsiaTheme="minorEastAsia" w:hAnsiTheme="minorHAnsi" w:cstheme="minorBidi"/>
          <w:noProof/>
          <w:color w:val="auto"/>
          <w:sz w:val="24"/>
          <w:szCs w:val="24"/>
          <w:lang w:val="en-GB" w:eastAsia="en-GB"/>
        </w:rPr>
      </w:pPr>
      <w:ins w:id="24" w:author="Roy Prins" w:date="2017-05-29T16:01:00Z">
        <w:r>
          <w:rPr>
            <w:noProof/>
          </w:rPr>
          <w:t>Walkthrough 1-1: Gather performance metrics</w:t>
        </w:r>
        <w:r>
          <w:rPr>
            <w:noProof/>
          </w:rPr>
          <w:tab/>
        </w:r>
        <w:r>
          <w:rPr>
            <w:noProof/>
          </w:rPr>
          <w:fldChar w:fldCharType="begin"/>
        </w:r>
        <w:r>
          <w:rPr>
            <w:noProof/>
          </w:rPr>
          <w:instrText xml:space="preserve"> PAGEREF _Toc483837046 \h </w:instrText>
        </w:r>
      </w:ins>
      <w:r>
        <w:rPr>
          <w:noProof/>
        </w:rPr>
      </w:r>
      <w:r>
        <w:rPr>
          <w:noProof/>
        </w:rPr>
        <w:fldChar w:fldCharType="separate"/>
      </w:r>
      <w:ins w:id="25" w:author="Roy Prins" w:date="2017-05-30T10:08:00Z">
        <w:r w:rsidR="00DE37EF">
          <w:rPr>
            <w:noProof/>
          </w:rPr>
          <w:t>6</w:t>
        </w:r>
      </w:ins>
      <w:ins w:id="26" w:author="Roy Prins" w:date="2017-05-29T16:01:00Z">
        <w:r>
          <w:rPr>
            <w:noProof/>
          </w:rPr>
          <w:fldChar w:fldCharType="end"/>
        </w:r>
      </w:ins>
    </w:p>
    <w:p w14:paraId="62ADB20C" w14:textId="77777777" w:rsidR="00160F48" w:rsidRDefault="00160F48">
      <w:pPr>
        <w:pStyle w:val="TOC2"/>
        <w:tabs>
          <w:tab w:val="right" w:leader="dot" w:pos="10070"/>
        </w:tabs>
        <w:rPr>
          <w:ins w:id="27" w:author="Roy Prins" w:date="2017-05-29T16:01:00Z"/>
          <w:rFonts w:asciiTheme="minorHAnsi" w:eastAsiaTheme="minorEastAsia" w:hAnsiTheme="minorHAnsi" w:cstheme="minorBidi"/>
          <w:noProof/>
          <w:color w:val="auto"/>
          <w:sz w:val="24"/>
          <w:szCs w:val="24"/>
          <w:lang w:val="en-GB" w:eastAsia="en-GB"/>
        </w:rPr>
      </w:pPr>
      <w:ins w:id="28" w:author="Roy Prins" w:date="2017-05-29T16:01:00Z">
        <w:r>
          <w:rPr>
            <w:noProof/>
          </w:rPr>
          <w:t>Walkthrough 1-2: Gather detailed performance metrics</w:t>
        </w:r>
        <w:r>
          <w:rPr>
            <w:noProof/>
          </w:rPr>
          <w:tab/>
        </w:r>
        <w:r>
          <w:rPr>
            <w:noProof/>
          </w:rPr>
          <w:fldChar w:fldCharType="begin"/>
        </w:r>
        <w:r>
          <w:rPr>
            <w:noProof/>
          </w:rPr>
          <w:instrText xml:space="preserve"> PAGEREF _Toc483837047 \h </w:instrText>
        </w:r>
      </w:ins>
      <w:r>
        <w:rPr>
          <w:noProof/>
        </w:rPr>
      </w:r>
      <w:r>
        <w:rPr>
          <w:noProof/>
        </w:rPr>
        <w:fldChar w:fldCharType="separate"/>
      </w:r>
      <w:ins w:id="29" w:author="Roy Prins" w:date="2017-05-30T10:08:00Z">
        <w:r w:rsidR="00DE37EF">
          <w:rPr>
            <w:noProof/>
          </w:rPr>
          <w:t>10</w:t>
        </w:r>
      </w:ins>
      <w:ins w:id="30" w:author="Roy Prins" w:date="2017-05-29T16:01:00Z">
        <w:r>
          <w:rPr>
            <w:noProof/>
          </w:rPr>
          <w:fldChar w:fldCharType="end"/>
        </w:r>
      </w:ins>
    </w:p>
    <w:p w14:paraId="3C94518C" w14:textId="77777777" w:rsidR="00160F48" w:rsidRDefault="00160F48">
      <w:pPr>
        <w:pStyle w:val="TOC1"/>
        <w:tabs>
          <w:tab w:val="right" w:leader="dot" w:pos="10070"/>
        </w:tabs>
        <w:rPr>
          <w:ins w:id="31" w:author="Roy Prins" w:date="2017-05-29T16:01:00Z"/>
          <w:rFonts w:asciiTheme="minorHAnsi" w:eastAsiaTheme="minorEastAsia" w:hAnsiTheme="minorHAnsi" w:cstheme="minorBidi"/>
          <w:b w:val="0"/>
          <w:bCs w:val="0"/>
          <w:caps w:val="0"/>
          <w:noProof/>
          <w:color w:val="auto"/>
          <w:sz w:val="24"/>
          <w:lang w:val="en-GB" w:eastAsia="en-GB"/>
        </w:rPr>
      </w:pPr>
      <w:ins w:id="32" w:author="Roy Prins" w:date="2017-05-29T16:01:00Z">
        <w:r>
          <w:rPr>
            <w:noProof/>
          </w:rPr>
          <w:t>Module 2: Analyzing Performance</w:t>
        </w:r>
        <w:r>
          <w:rPr>
            <w:noProof/>
          </w:rPr>
          <w:tab/>
        </w:r>
        <w:r>
          <w:rPr>
            <w:noProof/>
          </w:rPr>
          <w:fldChar w:fldCharType="begin"/>
        </w:r>
        <w:r>
          <w:rPr>
            <w:noProof/>
          </w:rPr>
          <w:instrText xml:space="preserve"> PAGEREF _Toc483837048 \h </w:instrText>
        </w:r>
      </w:ins>
      <w:r>
        <w:rPr>
          <w:noProof/>
        </w:rPr>
      </w:r>
      <w:r>
        <w:rPr>
          <w:noProof/>
        </w:rPr>
        <w:fldChar w:fldCharType="separate"/>
      </w:r>
      <w:ins w:id="33" w:author="Roy Prins" w:date="2017-05-30T10:08:00Z">
        <w:r w:rsidR="00DE37EF">
          <w:rPr>
            <w:noProof/>
          </w:rPr>
          <w:t>16</w:t>
        </w:r>
      </w:ins>
      <w:ins w:id="34" w:author="Roy Prins" w:date="2017-05-29T16:01:00Z">
        <w:r>
          <w:rPr>
            <w:noProof/>
          </w:rPr>
          <w:fldChar w:fldCharType="end"/>
        </w:r>
      </w:ins>
    </w:p>
    <w:p w14:paraId="210943E0" w14:textId="77777777" w:rsidR="00160F48" w:rsidRDefault="00160F48">
      <w:pPr>
        <w:pStyle w:val="TOC2"/>
        <w:tabs>
          <w:tab w:val="right" w:leader="dot" w:pos="10070"/>
        </w:tabs>
        <w:rPr>
          <w:ins w:id="35" w:author="Roy Prins" w:date="2017-05-29T16:01:00Z"/>
          <w:rFonts w:asciiTheme="minorHAnsi" w:eastAsiaTheme="minorEastAsia" w:hAnsiTheme="minorHAnsi" w:cstheme="minorBidi"/>
          <w:noProof/>
          <w:color w:val="auto"/>
          <w:sz w:val="24"/>
          <w:szCs w:val="24"/>
          <w:lang w:val="en-GB" w:eastAsia="en-GB"/>
        </w:rPr>
      </w:pPr>
      <w:ins w:id="36" w:author="Roy Prins" w:date="2017-05-29T16:01:00Z">
        <w:r>
          <w:rPr>
            <w:noProof/>
          </w:rPr>
          <w:t>Walkthrough 2-1: Inspect Mule applications</w:t>
        </w:r>
        <w:r>
          <w:rPr>
            <w:noProof/>
          </w:rPr>
          <w:tab/>
        </w:r>
        <w:r>
          <w:rPr>
            <w:noProof/>
          </w:rPr>
          <w:fldChar w:fldCharType="begin"/>
        </w:r>
        <w:r>
          <w:rPr>
            <w:noProof/>
          </w:rPr>
          <w:instrText xml:space="preserve"> PAGEREF _Toc483837049 \h </w:instrText>
        </w:r>
      </w:ins>
      <w:r>
        <w:rPr>
          <w:noProof/>
        </w:rPr>
      </w:r>
      <w:r>
        <w:rPr>
          <w:noProof/>
        </w:rPr>
        <w:fldChar w:fldCharType="separate"/>
      </w:r>
      <w:ins w:id="37" w:author="Roy Prins" w:date="2017-05-30T10:08:00Z">
        <w:r w:rsidR="00DE37EF">
          <w:rPr>
            <w:noProof/>
          </w:rPr>
          <w:t>17</w:t>
        </w:r>
      </w:ins>
      <w:ins w:id="38" w:author="Roy Prins" w:date="2017-05-29T16:01:00Z">
        <w:r>
          <w:rPr>
            <w:noProof/>
          </w:rPr>
          <w:fldChar w:fldCharType="end"/>
        </w:r>
      </w:ins>
    </w:p>
    <w:p w14:paraId="7B7D9DF2" w14:textId="77777777" w:rsidR="00160F48" w:rsidRDefault="00160F48">
      <w:pPr>
        <w:pStyle w:val="TOC2"/>
        <w:tabs>
          <w:tab w:val="right" w:leader="dot" w:pos="10070"/>
        </w:tabs>
        <w:rPr>
          <w:ins w:id="39" w:author="Roy Prins" w:date="2017-05-29T16:01:00Z"/>
          <w:rFonts w:asciiTheme="minorHAnsi" w:eastAsiaTheme="minorEastAsia" w:hAnsiTheme="minorHAnsi" w:cstheme="minorBidi"/>
          <w:noProof/>
          <w:color w:val="auto"/>
          <w:sz w:val="24"/>
          <w:szCs w:val="24"/>
          <w:lang w:val="en-GB" w:eastAsia="en-GB"/>
        </w:rPr>
      </w:pPr>
      <w:ins w:id="40" w:author="Roy Prins" w:date="2017-05-29T16:01:00Z">
        <w:r>
          <w:rPr>
            <w:noProof/>
          </w:rPr>
          <w:t>Walkthrough 2-2: Monitor Mule applications</w:t>
        </w:r>
        <w:r>
          <w:rPr>
            <w:noProof/>
          </w:rPr>
          <w:tab/>
        </w:r>
        <w:r>
          <w:rPr>
            <w:noProof/>
          </w:rPr>
          <w:fldChar w:fldCharType="begin"/>
        </w:r>
        <w:r>
          <w:rPr>
            <w:noProof/>
          </w:rPr>
          <w:instrText xml:space="preserve"> PAGEREF _Toc483837050 \h </w:instrText>
        </w:r>
      </w:ins>
      <w:r>
        <w:rPr>
          <w:noProof/>
        </w:rPr>
      </w:r>
      <w:r>
        <w:rPr>
          <w:noProof/>
        </w:rPr>
        <w:fldChar w:fldCharType="separate"/>
      </w:r>
      <w:ins w:id="41" w:author="Roy Prins" w:date="2017-05-30T10:08:00Z">
        <w:r w:rsidR="00DE37EF">
          <w:rPr>
            <w:noProof/>
          </w:rPr>
          <w:t>21</w:t>
        </w:r>
      </w:ins>
      <w:ins w:id="42" w:author="Roy Prins" w:date="2017-05-29T16:01:00Z">
        <w:r>
          <w:rPr>
            <w:noProof/>
          </w:rPr>
          <w:fldChar w:fldCharType="end"/>
        </w:r>
      </w:ins>
    </w:p>
    <w:p w14:paraId="1D214840" w14:textId="77777777" w:rsidR="00160F48" w:rsidRDefault="00160F48">
      <w:pPr>
        <w:pStyle w:val="TOC1"/>
        <w:tabs>
          <w:tab w:val="right" w:leader="dot" w:pos="10070"/>
        </w:tabs>
        <w:rPr>
          <w:ins w:id="43" w:author="Roy Prins" w:date="2017-05-29T16:01:00Z"/>
          <w:rFonts w:asciiTheme="minorHAnsi" w:eastAsiaTheme="minorEastAsia" w:hAnsiTheme="minorHAnsi" w:cstheme="minorBidi"/>
          <w:b w:val="0"/>
          <w:bCs w:val="0"/>
          <w:caps w:val="0"/>
          <w:noProof/>
          <w:color w:val="auto"/>
          <w:sz w:val="24"/>
          <w:lang w:val="en-GB" w:eastAsia="en-GB"/>
        </w:rPr>
      </w:pPr>
      <w:ins w:id="44" w:author="Roy Prins" w:date="2017-05-29T16:01:00Z">
        <w:r>
          <w:rPr>
            <w:noProof/>
          </w:rPr>
          <w:t>Module 3: Developing for Performance</w:t>
        </w:r>
        <w:r>
          <w:rPr>
            <w:noProof/>
          </w:rPr>
          <w:tab/>
        </w:r>
        <w:r>
          <w:rPr>
            <w:noProof/>
          </w:rPr>
          <w:fldChar w:fldCharType="begin"/>
        </w:r>
        <w:r>
          <w:rPr>
            <w:noProof/>
          </w:rPr>
          <w:instrText xml:space="preserve"> PAGEREF _Toc483837051 \h </w:instrText>
        </w:r>
      </w:ins>
      <w:r>
        <w:rPr>
          <w:noProof/>
        </w:rPr>
      </w:r>
      <w:r>
        <w:rPr>
          <w:noProof/>
        </w:rPr>
        <w:fldChar w:fldCharType="separate"/>
      </w:r>
      <w:ins w:id="45" w:author="Roy Prins" w:date="2017-05-30T10:08:00Z">
        <w:r w:rsidR="00DE37EF">
          <w:rPr>
            <w:noProof/>
          </w:rPr>
          <w:t>23</w:t>
        </w:r>
      </w:ins>
      <w:ins w:id="46" w:author="Roy Prins" w:date="2017-05-29T16:01:00Z">
        <w:r>
          <w:rPr>
            <w:noProof/>
          </w:rPr>
          <w:fldChar w:fldCharType="end"/>
        </w:r>
      </w:ins>
    </w:p>
    <w:p w14:paraId="20DD7221" w14:textId="77777777" w:rsidR="00160F48" w:rsidRDefault="00160F48">
      <w:pPr>
        <w:pStyle w:val="TOC2"/>
        <w:tabs>
          <w:tab w:val="right" w:leader="dot" w:pos="10070"/>
        </w:tabs>
        <w:rPr>
          <w:ins w:id="47" w:author="Roy Prins" w:date="2017-05-29T16:01:00Z"/>
          <w:rFonts w:asciiTheme="minorHAnsi" w:eastAsiaTheme="minorEastAsia" w:hAnsiTheme="minorHAnsi" w:cstheme="minorBidi"/>
          <w:noProof/>
          <w:color w:val="auto"/>
          <w:sz w:val="24"/>
          <w:szCs w:val="24"/>
          <w:lang w:val="en-GB" w:eastAsia="en-GB"/>
        </w:rPr>
      </w:pPr>
      <w:ins w:id="48" w:author="Roy Prins" w:date="2017-05-29T16:01:00Z">
        <w:r>
          <w:rPr>
            <w:noProof/>
          </w:rPr>
          <w:t>Walkthrough 3-1: Refactoring for performance</w:t>
        </w:r>
        <w:r>
          <w:rPr>
            <w:noProof/>
          </w:rPr>
          <w:tab/>
        </w:r>
        <w:r>
          <w:rPr>
            <w:noProof/>
          </w:rPr>
          <w:fldChar w:fldCharType="begin"/>
        </w:r>
        <w:r>
          <w:rPr>
            <w:noProof/>
          </w:rPr>
          <w:instrText xml:space="preserve"> PAGEREF _Toc483837052 \h </w:instrText>
        </w:r>
      </w:ins>
      <w:r>
        <w:rPr>
          <w:noProof/>
        </w:rPr>
      </w:r>
      <w:r>
        <w:rPr>
          <w:noProof/>
        </w:rPr>
        <w:fldChar w:fldCharType="separate"/>
      </w:r>
      <w:ins w:id="49" w:author="Roy Prins" w:date="2017-05-30T10:08:00Z">
        <w:r w:rsidR="00DE37EF">
          <w:rPr>
            <w:noProof/>
          </w:rPr>
          <w:t>24</w:t>
        </w:r>
      </w:ins>
      <w:ins w:id="50" w:author="Roy Prins" w:date="2017-05-29T16:01:00Z">
        <w:r>
          <w:rPr>
            <w:noProof/>
          </w:rPr>
          <w:fldChar w:fldCharType="end"/>
        </w:r>
      </w:ins>
    </w:p>
    <w:p w14:paraId="6A701C46" w14:textId="77777777" w:rsidR="00160F48" w:rsidRDefault="00160F48">
      <w:pPr>
        <w:pStyle w:val="TOC2"/>
        <w:tabs>
          <w:tab w:val="right" w:leader="dot" w:pos="10070"/>
        </w:tabs>
        <w:rPr>
          <w:ins w:id="51" w:author="Roy Prins" w:date="2017-05-29T16:01:00Z"/>
          <w:rFonts w:asciiTheme="minorHAnsi" w:eastAsiaTheme="minorEastAsia" w:hAnsiTheme="minorHAnsi" w:cstheme="minorBidi"/>
          <w:noProof/>
          <w:color w:val="auto"/>
          <w:sz w:val="24"/>
          <w:szCs w:val="24"/>
          <w:lang w:val="en-GB" w:eastAsia="en-GB"/>
        </w:rPr>
      </w:pPr>
      <w:ins w:id="52" w:author="Roy Prins" w:date="2017-05-29T16:01:00Z">
        <w:r>
          <w:rPr>
            <w:noProof/>
          </w:rPr>
          <w:t>Walkthrough 3-2: Refactoring for reliability</w:t>
        </w:r>
        <w:r>
          <w:rPr>
            <w:noProof/>
          </w:rPr>
          <w:tab/>
        </w:r>
        <w:r>
          <w:rPr>
            <w:noProof/>
          </w:rPr>
          <w:fldChar w:fldCharType="begin"/>
        </w:r>
        <w:r>
          <w:rPr>
            <w:noProof/>
          </w:rPr>
          <w:instrText xml:space="preserve"> PAGEREF _Toc483837053 \h </w:instrText>
        </w:r>
      </w:ins>
      <w:r>
        <w:rPr>
          <w:noProof/>
        </w:rPr>
      </w:r>
      <w:r>
        <w:rPr>
          <w:noProof/>
        </w:rPr>
        <w:fldChar w:fldCharType="separate"/>
      </w:r>
      <w:ins w:id="53" w:author="Roy Prins" w:date="2017-05-30T10:08:00Z">
        <w:r w:rsidR="00DE37EF">
          <w:rPr>
            <w:noProof/>
          </w:rPr>
          <w:t>27</w:t>
        </w:r>
      </w:ins>
      <w:ins w:id="54" w:author="Roy Prins" w:date="2017-05-29T16:01:00Z">
        <w:r>
          <w:rPr>
            <w:noProof/>
          </w:rPr>
          <w:fldChar w:fldCharType="end"/>
        </w:r>
      </w:ins>
    </w:p>
    <w:p w14:paraId="69F9A3C9" w14:textId="77777777" w:rsidR="00160F48" w:rsidRDefault="00160F48">
      <w:pPr>
        <w:pStyle w:val="TOC1"/>
        <w:tabs>
          <w:tab w:val="right" w:leader="dot" w:pos="10070"/>
        </w:tabs>
        <w:rPr>
          <w:ins w:id="55" w:author="Roy Prins" w:date="2017-05-29T16:01:00Z"/>
          <w:rFonts w:asciiTheme="minorHAnsi" w:eastAsiaTheme="minorEastAsia" w:hAnsiTheme="minorHAnsi" w:cstheme="minorBidi"/>
          <w:b w:val="0"/>
          <w:bCs w:val="0"/>
          <w:caps w:val="0"/>
          <w:noProof/>
          <w:color w:val="auto"/>
          <w:sz w:val="24"/>
          <w:lang w:val="en-GB" w:eastAsia="en-GB"/>
        </w:rPr>
      </w:pPr>
      <w:ins w:id="56" w:author="Roy Prins" w:date="2017-05-29T16:01:00Z">
        <w:r>
          <w:rPr>
            <w:noProof/>
          </w:rPr>
          <w:t>Module 4: Tuning Performance</w:t>
        </w:r>
        <w:r>
          <w:rPr>
            <w:noProof/>
          </w:rPr>
          <w:tab/>
        </w:r>
        <w:r>
          <w:rPr>
            <w:noProof/>
          </w:rPr>
          <w:fldChar w:fldCharType="begin"/>
        </w:r>
        <w:r>
          <w:rPr>
            <w:noProof/>
          </w:rPr>
          <w:instrText xml:space="preserve"> PAGEREF _Toc483837054 \h </w:instrText>
        </w:r>
      </w:ins>
      <w:r>
        <w:rPr>
          <w:noProof/>
        </w:rPr>
      </w:r>
      <w:r>
        <w:rPr>
          <w:noProof/>
        </w:rPr>
        <w:fldChar w:fldCharType="separate"/>
      </w:r>
      <w:ins w:id="57" w:author="Roy Prins" w:date="2017-05-30T10:08:00Z">
        <w:r w:rsidR="00DE37EF">
          <w:rPr>
            <w:noProof/>
          </w:rPr>
          <w:t>32</w:t>
        </w:r>
      </w:ins>
      <w:ins w:id="58" w:author="Roy Prins" w:date="2017-05-29T16:01:00Z">
        <w:r>
          <w:rPr>
            <w:noProof/>
          </w:rPr>
          <w:fldChar w:fldCharType="end"/>
        </w:r>
      </w:ins>
    </w:p>
    <w:p w14:paraId="290D479D" w14:textId="77777777" w:rsidR="00160F48" w:rsidRDefault="00160F48">
      <w:pPr>
        <w:pStyle w:val="TOC2"/>
        <w:tabs>
          <w:tab w:val="right" w:leader="dot" w:pos="10070"/>
        </w:tabs>
        <w:rPr>
          <w:ins w:id="59" w:author="Roy Prins" w:date="2017-05-29T16:01:00Z"/>
          <w:rFonts w:asciiTheme="minorHAnsi" w:eastAsiaTheme="minorEastAsia" w:hAnsiTheme="minorHAnsi" w:cstheme="minorBidi"/>
          <w:noProof/>
          <w:color w:val="auto"/>
          <w:sz w:val="24"/>
          <w:szCs w:val="24"/>
          <w:lang w:val="en-GB" w:eastAsia="en-GB"/>
        </w:rPr>
      </w:pPr>
      <w:ins w:id="60" w:author="Roy Prins" w:date="2017-05-29T16:01:00Z">
        <w:r>
          <w:rPr>
            <w:noProof/>
          </w:rPr>
          <w:t>Walkthrough 4-1: Tuning threading profiles</w:t>
        </w:r>
        <w:r>
          <w:rPr>
            <w:noProof/>
          </w:rPr>
          <w:tab/>
        </w:r>
        <w:r>
          <w:rPr>
            <w:noProof/>
          </w:rPr>
          <w:fldChar w:fldCharType="begin"/>
        </w:r>
        <w:r>
          <w:rPr>
            <w:noProof/>
          </w:rPr>
          <w:instrText xml:space="preserve"> PAGEREF _Toc483837055 \h </w:instrText>
        </w:r>
      </w:ins>
      <w:r>
        <w:rPr>
          <w:noProof/>
        </w:rPr>
      </w:r>
      <w:r>
        <w:rPr>
          <w:noProof/>
        </w:rPr>
        <w:fldChar w:fldCharType="separate"/>
      </w:r>
      <w:ins w:id="61" w:author="Roy Prins" w:date="2017-05-30T10:08:00Z">
        <w:r w:rsidR="00DE37EF">
          <w:rPr>
            <w:noProof/>
          </w:rPr>
          <w:t>33</w:t>
        </w:r>
      </w:ins>
      <w:ins w:id="62" w:author="Roy Prins" w:date="2017-05-29T16:01:00Z">
        <w:r>
          <w:rPr>
            <w:noProof/>
          </w:rPr>
          <w:fldChar w:fldCharType="end"/>
        </w:r>
      </w:ins>
    </w:p>
    <w:p w14:paraId="7D811398" w14:textId="77777777" w:rsidR="00160F48" w:rsidRDefault="00160F48">
      <w:pPr>
        <w:pStyle w:val="TOC2"/>
        <w:tabs>
          <w:tab w:val="right" w:leader="dot" w:pos="10070"/>
        </w:tabs>
        <w:rPr>
          <w:ins w:id="63" w:author="Roy Prins" w:date="2017-05-29T16:01:00Z"/>
          <w:rFonts w:asciiTheme="minorHAnsi" w:eastAsiaTheme="minorEastAsia" w:hAnsiTheme="minorHAnsi" w:cstheme="minorBidi"/>
          <w:noProof/>
          <w:color w:val="auto"/>
          <w:sz w:val="24"/>
          <w:szCs w:val="24"/>
          <w:lang w:val="en-GB" w:eastAsia="en-GB"/>
        </w:rPr>
      </w:pPr>
      <w:ins w:id="64" w:author="Roy Prins" w:date="2017-05-29T16:01:00Z">
        <w:r>
          <w:rPr>
            <w:noProof/>
          </w:rPr>
          <w:t>Walkthrough 4-2: Optimizing HTTP for high concurrency</w:t>
        </w:r>
        <w:r>
          <w:rPr>
            <w:noProof/>
          </w:rPr>
          <w:tab/>
        </w:r>
        <w:r>
          <w:rPr>
            <w:noProof/>
          </w:rPr>
          <w:fldChar w:fldCharType="begin"/>
        </w:r>
        <w:r>
          <w:rPr>
            <w:noProof/>
          </w:rPr>
          <w:instrText xml:space="preserve"> PAGEREF _Toc483837056 \h </w:instrText>
        </w:r>
      </w:ins>
      <w:r>
        <w:rPr>
          <w:noProof/>
        </w:rPr>
      </w:r>
      <w:r>
        <w:rPr>
          <w:noProof/>
        </w:rPr>
        <w:fldChar w:fldCharType="separate"/>
      </w:r>
      <w:ins w:id="65" w:author="Roy Prins" w:date="2017-05-30T10:08:00Z">
        <w:r w:rsidR="00DE37EF">
          <w:rPr>
            <w:noProof/>
          </w:rPr>
          <w:t>35</w:t>
        </w:r>
      </w:ins>
      <w:ins w:id="66" w:author="Roy Prins" w:date="2017-05-29T16:01:00Z">
        <w:r>
          <w:rPr>
            <w:noProof/>
          </w:rPr>
          <w:fldChar w:fldCharType="end"/>
        </w:r>
      </w:ins>
    </w:p>
    <w:p w14:paraId="7D2E5B28" w14:textId="77777777" w:rsidR="00F97825" w:rsidDel="007849FE" w:rsidRDefault="00F97825">
      <w:pPr>
        <w:pStyle w:val="TOC1"/>
        <w:tabs>
          <w:tab w:val="right" w:leader="dot" w:pos="10070"/>
        </w:tabs>
        <w:rPr>
          <w:ins w:id="67" w:author="Jeanette Stallons" w:date="2017-04-17T21:42:00Z"/>
          <w:del w:id="68" w:author="Roy Prins" w:date="2017-05-24T11:59:00Z"/>
          <w:rFonts w:asciiTheme="minorHAnsi" w:eastAsiaTheme="minorEastAsia" w:hAnsiTheme="minorHAnsi" w:cstheme="minorBidi"/>
          <w:b w:val="0"/>
          <w:bCs w:val="0"/>
          <w:caps w:val="0"/>
          <w:noProof/>
          <w:color w:val="auto"/>
          <w:sz w:val="24"/>
          <w:lang w:eastAsia="en-US"/>
        </w:rPr>
      </w:pPr>
      <w:ins w:id="69" w:author="Jeanette Stallons" w:date="2017-04-17T21:42:00Z">
        <w:del w:id="70" w:author="Roy Prins" w:date="2017-05-24T11:59:00Z">
          <w:r w:rsidDel="007849FE">
            <w:rPr>
              <w:noProof/>
            </w:rPr>
            <w:delText>Introduction</w:delText>
          </w:r>
          <w:r w:rsidDel="007849FE">
            <w:rPr>
              <w:noProof/>
            </w:rPr>
            <w:tab/>
          </w:r>
        </w:del>
      </w:ins>
      <w:ins w:id="71" w:author="Jeanette Stallons" w:date="2017-04-17T21:45:00Z">
        <w:del w:id="72" w:author="Roy Prins" w:date="2017-05-24T11:59:00Z">
          <w:r w:rsidR="001B6D0A" w:rsidDel="007849FE">
            <w:rPr>
              <w:noProof/>
            </w:rPr>
            <w:delText>3</w:delText>
          </w:r>
        </w:del>
      </w:ins>
    </w:p>
    <w:p w14:paraId="766C0663" w14:textId="77777777" w:rsidR="00F97825" w:rsidDel="007849FE" w:rsidRDefault="00F97825">
      <w:pPr>
        <w:pStyle w:val="TOC1"/>
        <w:tabs>
          <w:tab w:val="right" w:leader="dot" w:pos="10070"/>
        </w:tabs>
        <w:rPr>
          <w:ins w:id="73" w:author="Jeanette Stallons" w:date="2017-04-17T21:42:00Z"/>
          <w:del w:id="74" w:author="Roy Prins" w:date="2017-05-24T11:59:00Z"/>
          <w:rFonts w:asciiTheme="minorHAnsi" w:eastAsiaTheme="minorEastAsia" w:hAnsiTheme="minorHAnsi" w:cstheme="minorBidi"/>
          <w:b w:val="0"/>
          <w:bCs w:val="0"/>
          <w:caps w:val="0"/>
          <w:noProof/>
          <w:color w:val="auto"/>
          <w:sz w:val="24"/>
          <w:lang w:eastAsia="en-US"/>
        </w:rPr>
      </w:pPr>
      <w:ins w:id="75" w:author="Jeanette Stallons" w:date="2017-04-17T21:42:00Z">
        <w:del w:id="76" w:author="Roy Prins" w:date="2017-05-24T11:59:00Z">
          <w:r w:rsidDel="007849FE">
            <w:rPr>
              <w:noProof/>
            </w:rPr>
            <w:delText>Module 1: Measuring Performance</w:delText>
          </w:r>
          <w:r w:rsidDel="007849FE">
            <w:rPr>
              <w:noProof/>
            </w:rPr>
            <w:tab/>
          </w:r>
        </w:del>
      </w:ins>
      <w:ins w:id="77" w:author="Jeanette Stallons" w:date="2017-04-17T21:45:00Z">
        <w:del w:id="78" w:author="Roy Prins" w:date="2017-05-24T11:59:00Z">
          <w:r w:rsidR="001B6D0A" w:rsidDel="007849FE">
            <w:rPr>
              <w:noProof/>
            </w:rPr>
            <w:delText>5</w:delText>
          </w:r>
        </w:del>
      </w:ins>
    </w:p>
    <w:p w14:paraId="293E03B8" w14:textId="77777777" w:rsidR="00F97825" w:rsidDel="007849FE" w:rsidRDefault="00F97825">
      <w:pPr>
        <w:pStyle w:val="TOC2"/>
        <w:tabs>
          <w:tab w:val="right" w:leader="dot" w:pos="10070"/>
        </w:tabs>
        <w:rPr>
          <w:ins w:id="79" w:author="Jeanette Stallons" w:date="2017-04-17T21:42:00Z"/>
          <w:del w:id="80" w:author="Roy Prins" w:date="2017-05-24T11:59:00Z"/>
          <w:rFonts w:asciiTheme="minorHAnsi" w:eastAsiaTheme="minorEastAsia" w:hAnsiTheme="minorHAnsi" w:cstheme="minorBidi"/>
          <w:noProof/>
          <w:color w:val="auto"/>
          <w:sz w:val="24"/>
          <w:szCs w:val="24"/>
          <w:lang w:eastAsia="en-US"/>
        </w:rPr>
      </w:pPr>
      <w:ins w:id="81" w:author="Jeanette Stallons" w:date="2017-04-17T21:42:00Z">
        <w:del w:id="82" w:author="Roy Prins" w:date="2017-05-24T11:59:00Z">
          <w:r w:rsidDel="007849FE">
            <w:rPr>
              <w:noProof/>
            </w:rPr>
            <w:delText>Walkthrough 1-1: Gather performance metrics</w:delText>
          </w:r>
          <w:r w:rsidDel="007849FE">
            <w:rPr>
              <w:noProof/>
            </w:rPr>
            <w:tab/>
          </w:r>
        </w:del>
      </w:ins>
      <w:ins w:id="83" w:author="Jeanette Stallons" w:date="2017-04-17T21:45:00Z">
        <w:del w:id="84" w:author="Roy Prins" w:date="2017-05-24T11:59:00Z">
          <w:r w:rsidR="001B6D0A" w:rsidDel="007849FE">
            <w:rPr>
              <w:noProof/>
            </w:rPr>
            <w:delText>6</w:delText>
          </w:r>
        </w:del>
      </w:ins>
    </w:p>
    <w:p w14:paraId="4B217825" w14:textId="77777777" w:rsidR="00F97825" w:rsidDel="007849FE" w:rsidRDefault="00F97825">
      <w:pPr>
        <w:pStyle w:val="TOC2"/>
        <w:tabs>
          <w:tab w:val="right" w:leader="dot" w:pos="10070"/>
        </w:tabs>
        <w:rPr>
          <w:ins w:id="85" w:author="Jeanette Stallons" w:date="2017-04-17T21:42:00Z"/>
          <w:del w:id="86" w:author="Roy Prins" w:date="2017-05-24T11:59:00Z"/>
          <w:rFonts w:asciiTheme="minorHAnsi" w:eastAsiaTheme="minorEastAsia" w:hAnsiTheme="minorHAnsi" w:cstheme="minorBidi"/>
          <w:noProof/>
          <w:color w:val="auto"/>
          <w:sz w:val="24"/>
          <w:szCs w:val="24"/>
          <w:lang w:eastAsia="en-US"/>
        </w:rPr>
      </w:pPr>
      <w:ins w:id="87" w:author="Jeanette Stallons" w:date="2017-04-17T21:42:00Z">
        <w:del w:id="88" w:author="Roy Prins" w:date="2017-05-24T11:59:00Z">
          <w:r w:rsidDel="007849FE">
            <w:rPr>
              <w:noProof/>
            </w:rPr>
            <w:delText>Walkthrough 1-2: Gather detailed performance metrics</w:delText>
          </w:r>
          <w:r w:rsidDel="007849FE">
            <w:rPr>
              <w:noProof/>
            </w:rPr>
            <w:tab/>
          </w:r>
        </w:del>
      </w:ins>
      <w:ins w:id="89" w:author="Jeanette Stallons" w:date="2017-04-17T21:45:00Z">
        <w:del w:id="90" w:author="Roy Prins" w:date="2017-05-24T11:59:00Z">
          <w:r w:rsidR="001B6D0A" w:rsidDel="007849FE">
            <w:rPr>
              <w:noProof/>
            </w:rPr>
            <w:delText>11</w:delText>
          </w:r>
        </w:del>
      </w:ins>
    </w:p>
    <w:p w14:paraId="5E0AF629" w14:textId="77777777" w:rsidR="00F97825" w:rsidDel="007849FE" w:rsidRDefault="00F97825">
      <w:pPr>
        <w:pStyle w:val="TOC1"/>
        <w:tabs>
          <w:tab w:val="right" w:leader="dot" w:pos="10070"/>
        </w:tabs>
        <w:rPr>
          <w:ins w:id="91" w:author="Jeanette Stallons" w:date="2017-04-17T21:42:00Z"/>
          <w:del w:id="92" w:author="Roy Prins" w:date="2017-05-24T11:59:00Z"/>
          <w:rFonts w:asciiTheme="minorHAnsi" w:eastAsiaTheme="minorEastAsia" w:hAnsiTheme="minorHAnsi" w:cstheme="minorBidi"/>
          <w:b w:val="0"/>
          <w:bCs w:val="0"/>
          <w:caps w:val="0"/>
          <w:noProof/>
          <w:color w:val="auto"/>
          <w:sz w:val="24"/>
          <w:lang w:eastAsia="en-US"/>
        </w:rPr>
      </w:pPr>
      <w:ins w:id="93" w:author="Jeanette Stallons" w:date="2017-04-17T21:42:00Z">
        <w:del w:id="94" w:author="Roy Prins" w:date="2017-05-24T11:59:00Z">
          <w:r w:rsidDel="007849FE">
            <w:rPr>
              <w:noProof/>
            </w:rPr>
            <w:delText>Module 2: Analyzing Performance</w:delText>
          </w:r>
          <w:r w:rsidDel="007849FE">
            <w:rPr>
              <w:noProof/>
            </w:rPr>
            <w:tab/>
          </w:r>
        </w:del>
      </w:ins>
      <w:ins w:id="95" w:author="Jeanette Stallons" w:date="2017-04-17T21:45:00Z">
        <w:del w:id="96" w:author="Roy Prins" w:date="2017-05-24T11:59:00Z">
          <w:r w:rsidR="001B6D0A" w:rsidDel="007849FE">
            <w:rPr>
              <w:noProof/>
            </w:rPr>
            <w:delText>17</w:delText>
          </w:r>
        </w:del>
      </w:ins>
    </w:p>
    <w:p w14:paraId="6592711D" w14:textId="77777777" w:rsidR="00F97825" w:rsidDel="007849FE" w:rsidRDefault="00F97825">
      <w:pPr>
        <w:pStyle w:val="TOC2"/>
        <w:tabs>
          <w:tab w:val="right" w:leader="dot" w:pos="10070"/>
        </w:tabs>
        <w:rPr>
          <w:ins w:id="97" w:author="Jeanette Stallons" w:date="2017-04-17T21:42:00Z"/>
          <w:del w:id="98" w:author="Roy Prins" w:date="2017-05-24T11:59:00Z"/>
          <w:rFonts w:asciiTheme="minorHAnsi" w:eastAsiaTheme="minorEastAsia" w:hAnsiTheme="minorHAnsi" w:cstheme="minorBidi"/>
          <w:noProof/>
          <w:color w:val="auto"/>
          <w:sz w:val="24"/>
          <w:szCs w:val="24"/>
          <w:lang w:eastAsia="en-US"/>
        </w:rPr>
      </w:pPr>
      <w:ins w:id="99" w:author="Jeanette Stallons" w:date="2017-04-17T21:42:00Z">
        <w:del w:id="100" w:author="Roy Prins" w:date="2017-05-24T11:59:00Z">
          <w:r w:rsidDel="007849FE">
            <w:rPr>
              <w:noProof/>
            </w:rPr>
            <w:delText>Walkthrough 2-1: Inspect Mule applications</w:delText>
          </w:r>
          <w:r w:rsidDel="007849FE">
            <w:rPr>
              <w:noProof/>
            </w:rPr>
            <w:tab/>
          </w:r>
        </w:del>
      </w:ins>
      <w:ins w:id="101" w:author="Jeanette Stallons" w:date="2017-04-17T21:45:00Z">
        <w:del w:id="102" w:author="Roy Prins" w:date="2017-05-24T11:59:00Z">
          <w:r w:rsidR="001B6D0A" w:rsidDel="007849FE">
            <w:rPr>
              <w:noProof/>
            </w:rPr>
            <w:delText>18</w:delText>
          </w:r>
        </w:del>
      </w:ins>
    </w:p>
    <w:p w14:paraId="3E0A46CB" w14:textId="77777777" w:rsidR="00F97825" w:rsidDel="007849FE" w:rsidRDefault="00F97825">
      <w:pPr>
        <w:pStyle w:val="TOC2"/>
        <w:tabs>
          <w:tab w:val="right" w:leader="dot" w:pos="10070"/>
        </w:tabs>
        <w:rPr>
          <w:ins w:id="103" w:author="Jeanette Stallons" w:date="2017-04-17T21:42:00Z"/>
          <w:del w:id="104" w:author="Roy Prins" w:date="2017-05-24T11:59:00Z"/>
          <w:rFonts w:asciiTheme="minorHAnsi" w:eastAsiaTheme="minorEastAsia" w:hAnsiTheme="minorHAnsi" w:cstheme="minorBidi"/>
          <w:noProof/>
          <w:color w:val="auto"/>
          <w:sz w:val="24"/>
          <w:szCs w:val="24"/>
          <w:lang w:eastAsia="en-US"/>
        </w:rPr>
      </w:pPr>
      <w:ins w:id="105" w:author="Jeanette Stallons" w:date="2017-04-17T21:42:00Z">
        <w:del w:id="106" w:author="Roy Prins" w:date="2017-05-24T11:59:00Z">
          <w:r w:rsidDel="007849FE">
            <w:rPr>
              <w:noProof/>
            </w:rPr>
            <w:delText>Walkthrough 2-2: Monitor Mule applications</w:delText>
          </w:r>
          <w:r w:rsidDel="007849FE">
            <w:rPr>
              <w:noProof/>
            </w:rPr>
            <w:tab/>
          </w:r>
        </w:del>
      </w:ins>
      <w:ins w:id="107" w:author="Jeanette Stallons" w:date="2017-04-17T21:45:00Z">
        <w:del w:id="108" w:author="Roy Prins" w:date="2017-05-24T11:59:00Z">
          <w:r w:rsidR="001B6D0A" w:rsidDel="007849FE">
            <w:rPr>
              <w:noProof/>
            </w:rPr>
            <w:delText>21</w:delText>
          </w:r>
        </w:del>
      </w:ins>
    </w:p>
    <w:p w14:paraId="2B4AAABF" w14:textId="77777777" w:rsidR="00F97825" w:rsidDel="007849FE" w:rsidRDefault="00F97825">
      <w:pPr>
        <w:pStyle w:val="TOC1"/>
        <w:tabs>
          <w:tab w:val="right" w:leader="dot" w:pos="10070"/>
        </w:tabs>
        <w:rPr>
          <w:ins w:id="109" w:author="Jeanette Stallons" w:date="2017-04-17T21:42:00Z"/>
          <w:del w:id="110" w:author="Roy Prins" w:date="2017-05-24T11:59:00Z"/>
          <w:rFonts w:asciiTheme="minorHAnsi" w:eastAsiaTheme="minorEastAsia" w:hAnsiTheme="minorHAnsi" w:cstheme="minorBidi"/>
          <w:b w:val="0"/>
          <w:bCs w:val="0"/>
          <w:caps w:val="0"/>
          <w:noProof/>
          <w:color w:val="auto"/>
          <w:sz w:val="24"/>
          <w:lang w:eastAsia="en-US"/>
        </w:rPr>
      </w:pPr>
      <w:ins w:id="111" w:author="Jeanette Stallons" w:date="2017-04-17T21:42:00Z">
        <w:del w:id="112" w:author="Roy Prins" w:date="2017-05-24T11:59:00Z">
          <w:r w:rsidDel="007849FE">
            <w:rPr>
              <w:noProof/>
            </w:rPr>
            <w:delText>Module 3: Developing for Performance</w:delText>
          </w:r>
          <w:r w:rsidDel="007849FE">
            <w:rPr>
              <w:noProof/>
            </w:rPr>
            <w:tab/>
          </w:r>
        </w:del>
      </w:ins>
      <w:ins w:id="113" w:author="Jeanette Stallons" w:date="2017-04-17T21:45:00Z">
        <w:del w:id="114" w:author="Roy Prins" w:date="2017-05-24T11:59:00Z">
          <w:r w:rsidR="001B6D0A" w:rsidDel="007849FE">
            <w:rPr>
              <w:noProof/>
            </w:rPr>
            <w:delText>23</w:delText>
          </w:r>
        </w:del>
      </w:ins>
    </w:p>
    <w:p w14:paraId="6A85226C" w14:textId="77777777" w:rsidR="00F97825" w:rsidDel="007849FE" w:rsidRDefault="00F97825">
      <w:pPr>
        <w:pStyle w:val="TOC2"/>
        <w:tabs>
          <w:tab w:val="right" w:leader="dot" w:pos="10070"/>
        </w:tabs>
        <w:rPr>
          <w:ins w:id="115" w:author="Jeanette Stallons" w:date="2017-04-17T21:42:00Z"/>
          <w:del w:id="116" w:author="Roy Prins" w:date="2017-05-24T11:59:00Z"/>
          <w:rFonts w:asciiTheme="minorHAnsi" w:eastAsiaTheme="minorEastAsia" w:hAnsiTheme="minorHAnsi" w:cstheme="minorBidi"/>
          <w:noProof/>
          <w:color w:val="auto"/>
          <w:sz w:val="24"/>
          <w:szCs w:val="24"/>
          <w:lang w:eastAsia="en-US"/>
        </w:rPr>
      </w:pPr>
      <w:ins w:id="117" w:author="Jeanette Stallons" w:date="2017-04-17T21:42:00Z">
        <w:del w:id="118" w:author="Roy Prins" w:date="2017-05-24T11:59:00Z">
          <w:r w:rsidDel="007849FE">
            <w:rPr>
              <w:noProof/>
            </w:rPr>
            <w:delText>Walkthrough 3-1: Refactoring for performance</w:delText>
          </w:r>
          <w:r w:rsidDel="007849FE">
            <w:rPr>
              <w:noProof/>
            </w:rPr>
            <w:tab/>
          </w:r>
        </w:del>
      </w:ins>
      <w:ins w:id="119" w:author="Jeanette Stallons" w:date="2017-04-17T21:45:00Z">
        <w:del w:id="120" w:author="Roy Prins" w:date="2017-05-24T11:59:00Z">
          <w:r w:rsidR="001B6D0A" w:rsidDel="007849FE">
            <w:rPr>
              <w:noProof/>
            </w:rPr>
            <w:delText>24</w:delText>
          </w:r>
        </w:del>
      </w:ins>
    </w:p>
    <w:p w14:paraId="10867C8D" w14:textId="77777777" w:rsidR="00F97825" w:rsidDel="007849FE" w:rsidRDefault="00F97825">
      <w:pPr>
        <w:pStyle w:val="TOC2"/>
        <w:tabs>
          <w:tab w:val="right" w:leader="dot" w:pos="10070"/>
        </w:tabs>
        <w:rPr>
          <w:ins w:id="121" w:author="Jeanette Stallons" w:date="2017-04-17T21:42:00Z"/>
          <w:del w:id="122" w:author="Roy Prins" w:date="2017-05-24T11:59:00Z"/>
          <w:rFonts w:asciiTheme="minorHAnsi" w:eastAsiaTheme="minorEastAsia" w:hAnsiTheme="minorHAnsi" w:cstheme="minorBidi"/>
          <w:noProof/>
          <w:color w:val="auto"/>
          <w:sz w:val="24"/>
          <w:szCs w:val="24"/>
          <w:lang w:eastAsia="en-US"/>
        </w:rPr>
      </w:pPr>
      <w:ins w:id="123" w:author="Jeanette Stallons" w:date="2017-04-17T21:42:00Z">
        <w:del w:id="124" w:author="Roy Prins" w:date="2017-05-24T11:59:00Z">
          <w:r w:rsidDel="007849FE">
            <w:rPr>
              <w:noProof/>
            </w:rPr>
            <w:delText>Walkthrough 3-2: Refactoring for reliability</w:delText>
          </w:r>
          <w:r w:rsidDel="007849FE">
            <w:rPr>
              <w:noProof/>
            </w:rPr>
            <w:tab/>
          </w:r>
        </w:del>
      </w:ins>
      <w:ins w:id="125" w:author="Jeanette Stallons" w:date="2017-04-17T21:45:00Z">
        <w:del w:id="126" w:author="Roy Prins" w:date="2017-05-24T11:59:00Z">
          <w:r w:rsidR="001B6D0A" w:rsidDel="007849FE">
            <w:rPr>
              <w:noProof/>
            </w:rPr>
            <w:delText>27</w:delText>
          </w:r>
        </w:del>
      </w:ins>
    </w:p>
    <w:p w14:paraId="1264F59B" w14:textId="77777777" w:rsidR="00F97825" w:rsidDel="007849FE" w:rsidRDefault="00F97825">
      <w:pPr>
        <w:pStyle w:val="TOC1"/>
        <w:tabs>
          <w:tab w:val="right" w:leader="dot" w:pos="10070"/>
        </w:tabs>
        <w:rPr>
          <w:ins w:id="127" w:author="Jeanette Stallons" w:date="2017-04-17T21:42:00Z"/>
          <w:del w:id="128" w:author="Roy Prins" w:date="2017-05-24T11:59:00Z"/>
          <w:rFonts w:asciiTheme="minorHAnsi" w:eastAsiaTheme="minorEastAsia" w:hAnsiTheme="minorHAnsi" w:cstheme="minorBidi"/>
          <w:b w:val="0"/>
          <w:bCs w:val="0"/>
          <w:caps w:val="0"/>
          <w:noProof/>
          <w:color w:val="auto"/>
          <w:sz w:val="24"/>
          <w:lang w:eastAsia="en-US"/>
        </w:rPr>
      </w:pPr>
      <w:ins w:id="129" w:author="Jeanette Stallons" w:date="2017-04-17T21:42:00Z">
        <w:del w:id="130" w:author="Roy Prins" w:date="2017-05-24T11:59:00Z">
          <w:r w:rsidDel="007849FE">
            <w:rPr>
              <w:noProof/>
            </w:rPr>
            <w:delText>Module 4: Tuning Performance</w:delText>
          </w:r>
          <w:r w:rsidDel="007849FE">
            <w:rPr>
              <w:noProof/>
            </w:rPr>
            <w:tab/>
          </w:r>
        </w:del>
      </w:ins>
      <w:ins w:id="131" w:author="Jeanette Stallons" w:date="2017-04-17T21:45:00Z">
        <w:del w:id="132" w:author="Roy Prins" w:date="2017-05-24T11:59:00Z">
          <w:r w:rsidR="001B6D0A" w:rsidDel="007849FE">
            <w:rPr>
              <w:noProof/>
            </w:rPr>
            <w:delText>31</w:delText>
          </w:r>
        </w:del>
      </w:ins>
    </w:p>
    <w:p w14:paraId="462F009E" w14:textId="77777777" w:rsidR="00F97825" w:rsidDel="007849FE" w:rsidRDefault="00F97825">
      <w:pPr>
        <w:pStyle w:val="TOC2"/>
        <w:tabs>
          <w:tab w:val="right" w:leader="dot" w:pos="10070"/>
        </w:tabs>
        <w:rPr>
          <w:ins w:id="133" w:author="Jeanette Stallons" w:date="2017-04-17T21:42:00Z"/>
          <w:del w:id="134" w:author="Roy Prins" w:date="2017-05-24T11:59:00Z"/>
          <w:rFonts w:asciiTheme="minorHAnsi" w:eastAsiaTheme="minorEastAsia" w:hAnsiTheme="minorHAnsi" w:cstheme="minorBidi"/>
          <w:noProof/>
          <w:color w:val="auto"/>
          <w:sz w:val="24"/>
          <w:szCs w:val="24"/>
          <w:lang w:eastAsia="en-US"/>
        </w:rPr>
      </w:pPr>
      <w:ins w:id="135" w:author="Jeanette Stallons" w:date="2017-04-17T21:42:00Z">
        <w:del w:id="136" w:author="Roy Prins" w:date="2017-05-24T11:59:00Z">
          <w:r w:rsidDel="007849FE">
            <w:rPr>
              <w:noProof/>
            </w:rPr>
            <w:delText>Walkthrough 4-1: Tuning threading profiles</w:delText>
          </w:r>
          <w:r w:rsidDel="007849FE">
            <w:rPr>
              <w:noProof/>
            </w:rPr>
            <w:tab/>
          </w:r>
        </w:del>
      </w:ins>
      <w:ins w:id="137" w:author="Jeanette Stallons" w:date="2017-04-17T21:45:00Z">
        <w:del w:id="138" w:author="Roy Prins" w:date="2017-05-24T11:59:00Z">
          <w:r w:rsidR="001B6D0A" w:rsidDel="007849FE">
            <w:rPr>
              <w:noProof/>
            </w:rPr>
            <w:delText>32</w:delText>
          </w:r>
        </w:del>
      </w:ins>
    </w:p>
    <w:p w14:paraId="143787EA" w14:textId="77777777" w:rsidR="00F97825" w:rsidDel="007849FE" w:rsidRDefault="00F97825">
      <w:pPr>
        <w:pStyle w:val="TOC2"/>
        <w:tabs>
          <w:tab w:val="right" w:leader="dot" w:pos="10070"/>
        </w:tabs>
        <w:rPr>
          <w:ins w:id="139" w:author="Jeanette Stallons" w:date="2017-04-17T21:42:00Z"/>
          <w:del w:id="140" w:author="Roy Prins" w:date="2017-05-24T11:59:00Z"/>
          <w:rFonts w:asciiTheme="minorHAnsi" w:eastAsiaTheme="minorEastAsia" w:hAnsiTheme="minorHAnsi" w:cstheme="minorBidi"/>
          <w:noProof/>
          <w:color w:val="auto"/>
          <w:sz w:val="24"/>
          <w:szCs w:val="24"/>
          <w:lang w:eastAsia="en-US"/>
        </w:rPr>
      </w:pPr>
      <w:ins w:id="141" w:author="Jeanette Stallons" w:date="2017-04-17T21:42:00Z">
        <w:del w:id="142" w:author="Roy Prins" w:date="2017-05-24T11:59:00Z">
          <w:r w:rsidDel="007849FE">
            <w:rPr>
              <w:noProof/>
            </w:rPr>
            <w:delText>Walkthrough 4-2: Optimizing HTTP for high concurrency</w:delText>
          </w:r>
          <w:r w:rsidDel="007849FE">
            <w:rPr>
              <w:noProof/>
            </w:rPr>
            <w:tab/>
          </w:r>
        </w:del>
      </w:ins>
      <w:ins w:id="143" w:author="Jeanette Stallons" w:date="2017-04-17T21:45:00Z">
        <w:del w:id="144" w:author="Roy Prins" w:date="2017-05-24T11:59:00Z">
          <w:r w:rsidR="001B6D0A" w:rsidDel="007849FE">
            <w:rPr>
              <w:noProof/>
            </w:rPr>
            <w:delText>34</w:delText>
          </w:r>
        </w:del>
      </w:ins>
    </w:p>
    <w:p w14:paraId="366ADBF1" w14:textId="77777777" w:rsidR="00286A30" w:rsidDel="007849FE" w:rsidRDefault="00286A30">
      <w:pPr>
        <w:pStyle w:val="TOC1"/>
        <w:tabs>
          <w:tab w:val="right" w:leader="dot" w:pos="10070"/>
        </w:tabs>
        <w:rPr>
          <w:del w:id="145" w:author="Roy Prins" w:date="2017-05-24T11:59:00Z"/>
          <w:rFonts w:asciiTheme="minorHAnsi" w:eastAsiaTheme="minorEastAsia" w:hAnsiTheme="minorHAnsi" w:cstheme="minorBidi"/>
          <w:b w:val="0"/>
          <w:bCs w:val="0"/>
          <w:caps w:val="0"/>
          <w:noProof/>
          <w:color w:val="auto"/>
          <w:sz w:val="24"/>
          <w:lang w:eastAsia="en-US"/>
        </w:rPr>
      </w:pPr>
      <w:del w:id="146" w:author="Roy Prins" w:date="2017-05-24T11:59:00Z">
        <w:r w:rsidDel="007849FE">
          <w:rPr>
            <w:noProof/>
          </w:rPr>
          <w:delText>Introduction</w:delText>
        </w:r>
        <w:r w:rsidDel="007849FE">
          <w:rPr>
            <w:noProof/>
          </w:rPr>
          <w:tab/>
          <w:delText>3</w:delText>
        </w:r>
      </w:del>
    </w:p>
    <w:p w14:paraId="3C848B1C" w14:textId="77777777" w:rsidR="00286A30" w:rsidDel="007849FE" w:rsidRDefault="00286A30">
      <w:pPr>
        <w:pStyle w:val="TOC1"/>
        <w:tabs>
          <w:tab w:val="right" w:leader="dot" w:pos="10070"/>
        </w:tabs>
        <w:rPr>
          <w:del w:id="147" w:author="Roy Prins" w:date="2017-05-24T11:59:00Z"/>
          <w:rFonts w:asciiTheme="minorHAnsi" w:eastAsiaTheme="minorEastAsia" w:hAnsiTheme="minorHAnsi" w:cstheme="minorBidi"/>
          <w:b w:val="0"/>
          <w:bCs w:val="0"/>
          <w:caps w:val="0"/>
          <w:noProof/>
          <w:color w:val="auto"/>
          <w:sz w:val="24"/>
          <w:lang w:eastAsia="en-US"/>
        </w:rPr>
      </w:pPr>
      <w:del w:id="148" w:author="Roy Prins" w:date="2017-05-24T11:59:00Z">
        <w:r w:rsidDel="007849FE">
          <w:rPr>
            <w:noProof/>
          </w:rPr>
          <w:delText>Module 1: Measuring performance</w:delText>
        </w:r>
        <w:r w:rsidDel="007849FE">
          <w:rPr>
            <w:noProof/>
          </w:rPr>
          <w:tab/>
          <w:delText>5</w:delText>
        </w:r>
      </w:del>
    </w:p>
    <w:p w14:paraId="43D993DA" w14:textId="77777777" w:rsidR="00286A30" w:rsidDel="007849FE" w:rsidRDefault="00286A30">
      <w:pPr>
        <w:pStyle w:val="TOC2"/>
        <w:tabs>
          <w:tab w:val="right" w:leader="dot" w:pos="10070"/>
        </w:tabs>
        <w:rPr>
          <w:del w:id="149" w:author="Roy Prins" w:date="2017-05-24T11:59:00Z"/>
          <w:rFonts w:asciiTheme="minorHAnsi" w:eastAsiaTheme="minorEastAsia" w:hAnsiTheme="minorHAnsi" w:cstheme="minorBidi"/>
          <w:noProof/>
          <w:color w:val="auto"/>
          <w:sz w:val="24"/>
          <w:szCs w:val="24"/>
          <w:lang w:eastAsia="en-US"/>
        </w:rPr>
      </w:pPr>
      <w:del w:id="150" w:author="Roy Prins" w:date="2017-05-24T11:59:00Z">
        <w:r w:rsidDel="007849FE">
          <w:rPr>
            <w:noProof/>
          </w:rPr>
          <w:delText>Walkthrough 1-1: Gather performance metrics</w:delText>
        </w:r>
        <w:r w:rsidDel="007849FE">
          <w:rPr>
            <w:noProof/>
          </w:rPr>
          <w:tab/>
          <w:delText>6</w:delText>
        </w:r>
      </w:del>
    </w:p>
    <w:p w14:paraId="0D09F481" w14:textId="77777777" w:rsidR="00286A30" w:rsidDel="007849FE" w:rsidRDefault="00286A30">
      <w:pPr>
        <w:pStyle w:val="TOC2"/>
        <w:tabs>
          <w:tab w:val="right" w:leader="dot" w:pos="10070"/>
        </w:tabs>
        <w:rPr>
          <w:del w:id="151" w:author="Roy Prins" w:date="2017-05-24T11:59:00Z"/>
          <w:rFonts w:asciiTheme="minorHAnsi" w:eastAsiaTheme="minorEastAsia" w:hAnsiTheme="minorHAnsi" w:cstheme="minorBidi"/>
          <w:noProof/>
          <w:color w:val="auto"/>
          <w:sz w:val="24"/>
          <w:szCs w:val="24"/>
          <w:lang w:eastAsia="en-US"/>
        </w:rPr>
      </w:pPr>
      <w:del w:id="152" w:author="Roy Prins" w:date="2017-05-24T11:59:00Z">
        <w:r w:rsidDel="007849FE">
          <w:rPr>
            <w:noProof/>
          </w:rPr>
          <w:delText>Walkthrough 1-2: Gather detailed performance metrics</w:delText>
        </w:r>
        <w:r w:rsidDel="007849FE">
          <w:rPr>
            <w:noProof/>
          </w:rPr>
          <w:tab/>
          <w:delText>11</w:delText>
        </w:r>
      </w:del>
    </w:p>
    <w:p w14:paraId="51F5B854" w14:textId="77777777" w:rsidR="00286A30" w:rsidDel="007849FE" w:rsidRDefault="00286A30">
      <w:pPr>
        <w:pStyle w:val="TOC1"/>
        <w:tabs>
          <w:tab w:val="right" w:leader="dot" w:pos="10070"/>
        </w:tabs>
        <w:rPr>
          <w:del w:id="153" w:author="Roy Prins" w:date="2017-05-24T11:59:00Z"/>
          <w:rFonts w:asciiTheme="minorHAnsi" w:eastAsiaTheme="minorEastAsia" w:hAnsiTheme="minorHAnsi" w:cstheme="minorBidi"/>
          <w:b w:val="0"/>
          <w:bCs w:val="0"/>
          <w:caps w:val="0"/>
          <w:noProof/>
          <w:color w:val="auto"/>
          <w:sz w:val="24"/>
          <w:lang w:eastAsia="en-US"/>
        </w:rPr>
      </w:pPr>
      <w:del w:id="154" w:author="Roy Prins" w:date="2017-05-24T11:59:00Z">
        <w:r w:rsidDel="007849FE">
          <w:rPr>
            <w:noProof/>
          </w:rPr>
          <w:delText>Module 2: Analyzing performance</w:delText>
        </w:r>
        <w:r w:rsidDel="007849FE">
          <w:rPr>
            <w:noProof/>
          </w:rPr>
          <w:tab/>
          <w:delText>17</w:delText>
        </w:r>
      </w:del>
    </w:p>
    <w:p w14:paraId="5AAD4295" w14:textId="77777777" w:rsidR="00286A30" w:rsidDel="007849FE" w:rsidRDefault="00286A30">
      <w:pPr>
        <w:pStyle w:val="TOC2"/>
        <w:tabs>
          <w:tab w:val="right" w:leader="dot" w:pos="10070"/>
        </w:tabs>
        <w:rPr>
          <w:del w:id="155" w:author="Roy Prins" w:date="2017-05-24T11:59:00Z"/>
          <w:rFonts w:asciiTheme="minorHAnsi" w:eastAsiaTheme="minorEastAsia" w:hAnsiTheme="minorHAnsi" w:cstheme="minorBidi"/>
          <w:noProof/>
          <w:color w:val="auto"/>
          <w:sz w:val="24"/>
          <w:szCs w:val="24"/>
          <w:lang w:eastAsia="en-US"/>
        </w:rPr>
      </w:pPr>
      <w:del w:id="156" w:author="Roy Prins" w:date="2017-05-24T11:59:00Z">
        <w:r w:rsidDel="007849FE">
          <w:rPr>
            <w:noProof/>
          </w:rPr>
          <w:delText>Walkthrough 2-1: Inspecting Mule applications</w:delText>
        </w:r>
        <w:r w:rsidDel="007849FE">
          <w:rPr>
            <w:noProof/>
          </w:rPr>
          <w:tab/>
          <w:delText>18</w:delText>
        </w:r>
      </w:del>
    </w:p>
    <w:p w14:paraId="43E046B0" w14:textId="77777777" w:rsidR="00286A30" w:rsidDel="007849FE" w:rsidRDefault="00286A30">
      <w:pPr>
        <w:pStyle w:val="TOC2"/>
        <w:tabs>
          <w:tab w:val="right" w:leader="dot" w:pos="10070"/>
        </w:tabs>
        <w:rPr>
          <w:del w:id="157" w:author="Roy Prins" w:date="2017-05-24T11:59:00Z"/>
          <w:rFonts w:asciiTheme="minorHAnsi" w:eastAsiaTheme="minorEastAsia" w:hAnsiTheme="minorHAnsi" w:cstheme="minorBidi"/>
          <w:noProof/>
          <w:color w:val="auto"/>
          <w:sz w:val="24"/>
          <w:szCs w:val="24"/>
          <w:lang w:eastAsia="en-US"/>
        </w:rPr>
      </w:pPr>
      <w:del w:id="158" w:author="Roy Prins" w:date="2017-05-24T11:59:00Z">
        <w:r w:rsidDel="007849FE">
          <w:rPr>
            <w:noProof/>
          </w:rPr>
          <w:delText>Walkthrough 2-2: Monitor Mule applications</w:delText>
        </w:r>
        <w:r w:rsidDel="007849FE">
          <w:rPr>
            <w:noProof/>
          </w:rPr>
          <w:tab/>
          <w:delText>22</w:delText>
        </w:r>
      </w:del>
    </w:p>
    <w:p w14:paraId="0E04B1BF" w14:textId="77777777" w:rsidR="00286A30" w:rsidDel="007849FE" w:rsidRDefault="00286A30">
      <w:pPr>
        <w:pStyle w:val="TOC1"/>
        <w:tabs>
          <w:tab w:val="right" w:leader="dot" w:pos="10070"/>
        </w:tabs>
        <w:rPr>
          <w:del w:id="159" w:author="Roy Prins" w:date="2017-05-24T11:59:00Z"/>
          <w:rFonts w:asciiTheme="minorHAnsi" w:eastAsiaTheme="minorEastAsia" w:hAnsiTheme="minorHAnsi" w:cstheme="minorBidi"/>
          <w:b w:val="0"/>
          <w:bCs w:val="0"/>
          <w:caps w:val="0"/>
          <w:noProof/>
          <w:color w:val="auto"/>
          <w:sz w:val="24"/>
          <w:lang w:eastAsia="en-US"/>
        </w:rPr>
      </w:pPr>
      <w:del w:id="160" w:author="Roy Prins" w:date="2017-05-24T11:59:00Z">
        <w:r w:rsidDel="007849FE">
          <w:rPr>
            <w:noProof/>
          </w:rPr>
          <w:delText>Module 3: Developing for performance</w:delText>
        </w:r>
        <w:r w:rsidDel="007849FE">
          <w:rPr>
            <w:noProof/>
          </w:rPr>
          <w:tab/>
          <w:delText>24</w:delText>
        </w:r>
      </w:del>
    </w:p>
    <w:p w14:paraId="65239DC3" w14:textId="77777777" w:rsidR="00286A30" w:rsidDel="007849FE" w:rsidRDefault="00286A30">
      <w:pPr>
        <w:pStyle w:val="TOC2"/>
        <w:tabs>
          <w:tab w:val="right" w:leader="dot" w:pos="10070"/>
        </w:tabs>
        <w:rPr>
          <w:del w:id="161" w:author="Roy Prins" w:date="2017-05-24T11:59:00Z"/>
          <w:rFonts w:asciiTheme="minorHAnsi" w:eastAsiaTheme="minorEastAsia" w:hAnsiTheme="minorHAnsi" w:cstheme="minorBidi"/>
          <w:noProof/>
          <w:color w:val="auto"/>
          <w:sz w:val="24"/>
          <w:szCs w:val="24"/>
          <w:lang w:eastAsia="en-US"/>
        </w:rPr>
      </w:pPr>
      <w:del w:id="162" w:author="Roy Prins" w:date="2017-05-24T11:59:00Z">
        <w:r w:rsidDel="007849FE">
          <w:rPr>
            <w:noProof/>
          </w:rPr>
          <w:delText>Walkthrough 3-1: Refactoring for performance</w:delText>
        </w:r>
        <w:r w:rsidDel="007849FE">
          <w:rPr>
            <w:noProof/>
          </w:rPr>
          <w:tab/>
          <w:delText>25</w:delText>
        </w:r>
      </w:del>
    </w:p>
    <w:p w14:paraId="22683695" w14:textId="77777777" w:rsidR="00286A30" w:rsidDel="007849FE" w:rsidRDefault="00286A30">
      <w:pPr>
        <w:pStyle w:val="TOC2"/>
        <w:tabs>
          <w:tab w:val="right" w:leader="dot" w:pos="10070"/>
        </w:tabs>
        <w:rPr>
          <w:del w:id="163" w:author="Roy Prins" w:date="2017-05-24T11:59:00Z"/>
          <w:rFonts w:asciiTheme="minorHAnsi" w:eastAsiaTheme="minorEastAsia" w:hAnsiTheme="minorHAnsi" w:cstheme="minorBidi"/>
          <w:noProof/>
          <w:color w:val="auto"/>
          <w:sz w:val="24"/>
          <w:szCs w:val="24"/>
          <w:lang w:eastAsia="en-US"/>
        </w:rPr>
      </w:pPr>
      <w:del w:id="164" w:author="Roy Prins" w:date="2017-05-24T11:59:00Z">
        <w:r w:rsidDel="007849FE">
          <w:rPr>
            <w:noProof/>
          </w:rPr>
          <w:delText>Walkthrough 3-2: Refactoring for reliability</w:delText>
        </w:r>
        <w:r w:rsidDel="007849FE">
          <w:rPr>
            <w:noProof/>
          </w:rPr>
          <w:tab/>
          <w:delText>28</w:delText>
        </w:r>
      </w:del>
    </w:p>
    <w:p w14:paraId="1302A575" w14:textId="77777777" w:rsidR="00286A30" w:rsidDel="007849FE" w:rsidRDefault="00286A30">
      <w:pPr>
        <w:pStyle w:val="TOC1"/>
        <w:tabs>
          <w:tab w:val="right" w:leader="dot" w:pos="10070"/>
        </w:tabs>
        <w:rPr>
          <w:del w:id="165" w:author="Roy Prins" w:date="2017-05-24T11:59:00Z"/>
          <w:rFonts w:asciiTheme="minorHAnsi" w:eastAsiaTheme="minorEastAsia" w:hAnsiTheme="minorHAnsi" w:cstheme="minorBidi"/>
          <w:b w:val="0"/>
          <w:bCs w:val="0"/>
          <w:caps w:val="0"/>
          <w:noProof/>
          <w:color w:val="auto"/>
          <w:sz w:val="24"/>
          <w:lang w:eastAsia="en-US"/>
        </w:rPr>
      </w:pPr>
      <w:del w:id="166" w:author="Roy Prins" w:date="2017-05-24T11:59:00Z">
        <w:r w:rsidDel="007849FE">
          <w:rPr>
            <w:noProof/>
          </w:rPr>
          <w:delText>Module 4: Tuning performance</w:delText>
        </w:r>
        <w:r w:rsidDel="007849FE">
          <w:rPr>
            <w:noProof/>
          </w:rPr>
          <w:tab/>
          <w:delText>31</w:delText>
        </w:r>
      </w:del>
    </w:p>
    <w:p w14:paraId="67923D3D" w14:textId="77777777" w:rsidR="00286A30" w:rsidDel="007849FE" w:rsidRDefault="00286A30">
      <w:pPr>
        <w:pStyle w:val="TOC2"/>
        <w:tabs>
          <w:tab w:val="right" w:leader="dot" w:pos="10070"/>
        </w:tabs>
        <w:rPr>
          <w:del w:id="167" w:author="Roy Prins" w:date="2017-05-24T11:59:00Z"/>
          <w:rFonts w:asciiTheme="minorHAnsi" w:eastAsiaTheme="minorEastAsia" w:hAnsiTheme="minorHAnsi" w:cstheme="minorBidi"/>
          <w:noProof/>
          <w:color w:val="auto"/>
          <w:sz w:val="24"/>
          <w:szCs w:val="24"/>
          <w:lang w:eastAsia="en-US"/>
        </w:rPr>
      </w:pPr>
      <w:del w:id="168" w:author="Roy Prins" w:date="2017-05-24T11:59:00Z">
        <w:r w:rsidDel="007849FE">
          <w:rPr>
            <w:noProof/>
          </w:rPr>
          <w:delText>Walkthrough 4-1: Tuning threading profiles</w:delText>
        </w:r>
        <w:r w:rsidDel="007849FE">
          <w:rPr>
            <w:noProof/>
          </w:rPr>
          <w:tab/>
          <w:delText>32</w:delText>
        </w:r>
      </w:del>
    </w:p>
    <w:p w14:paraId="70442ECA" w14:textId="77777777" w:rsidR="00286A30" w:rsidDel="007849FE" w:rsidRDefault="00286A30">
      <w:pPr>
        <w:pStyle w:val="TOC2"/>
        <w:tabs>
          <w:tab w:val="right" w:leader="dot" w:pos="10070"/>
        </w:tabs>
        <w:rPr>
          <w:del w:id="169" w:author="Roy Prins" w:date="2017-05-24T11:59:00Z"/>
          <w:rFonts w:asciiTheme="minorHAnsi" w:eastAsiaTheme="minorEastAsia" w:hAnsiTheme="minorHAnsi" w:cstheme="minorBidi"/>
          <w:noProof/>
          <w:color w:val="auto"/>
          <w:sz w:val="24"/>
          <w:szCs w:val="24"/>
          <w:lang w:eastAsia="en-US"/>
        </w:rPr>
      </w:pPr>
      <w:del w:id="170" w:author="Roy Prins" w:date="2017-05-24T11:59:00Z">
        <w:r w:rsidDel="007849FE">
          <w:rPr>
            <w:noProof/>
          </w:rPr>
          <w:delText>Walkthrough 4-2: Optimizing HTTP for high concurrency</w:delText>
        </w:r>
        <w:r w:rsidDel="007849FE">
          <w:rPr>
            <w:noProof/>
          </w:rPr>
          <w:tab/>
          <w:delText>34</w:delText>
        </w:r>
      </w:del>
    </w:p>
    <w:p w14:paraId="1AD976C8" w14:textId="13DC8168" w:rsidR="00E56051" w:rsidRDefault="003F2C84" w:rsidP="00A35C44">
      <w:pPr>
        <w:pStyle w:val="ModuleTitle"/>
      </w:pPr>
      <w:r>
        <w:rPr>
          <w:rFonts w:asciiTheme="minorHAnsi" w:hAnsiTheme="minorHAnsi"/>
          <w:b/>
          <w:bCs/>
          <w:caps/>
          <w:sz w:val="24"/>
          <w:szCs w:val="24"/>
        </w:rPr>
        <w:lastRenderedPageBreak/>
        <w:fldChar w:fldCharType="end"/>
      </w:r>
      <w:bookmarkStart w:id="171" w:name="_Toc483837044"/>
      <w:bookmarkStart w:id="172" w:name="_Toc278622054"/>
      <w:bookmarkEnd w:id="14"/>
      <w:r w:rsidR="00F417A8">
        <w:t>Introduction</w:t>
      </w:r>
      <w:bookmarkStart w:id="173" w:name="OLE_LINK5"/>
      <w:bookmarkStart w:id="174" w:name="OLE_LINK6"/>
      <w:bookmarkEnd w:id="171"/>
    </w:p>
    <w:p w14:paraId="42B497D7" w14:textId="218D8EDC" w:rsidR="00FD7508" w:rsidRPr="002B6D92" w:rsidRDefault="00C331BC">
      <w:pPr>
        <w:pStyle w:val="WTstepsheading"/>
      </w:pPr>
      <w:r>
        <w:t>Use case</w:t>
      </w:r>
    </w:p>
    <w:p w14:paraId="5D9A073E" w14:textId="77777777" w:rsidR="00C331BC" w:rsidRDefault="00760C8A" w:rsidP="00415510">
      <w:pPr>
        <w:rPr>
          <w:lang w:val="en-GB" w:eastAsia="en-GB"/>
        </w:rPr>
      </w:pPr>
      <w:r>
        <w:rPr>
          <w:lang w:val="en-GB" w:eastAsia="en-GB"/>
        </w:rPr>
        <w:t>In these</w:t>
      </w:r>
      <w:r w:rsidRPr="00760C8A">
        <w:rPr>
          <w:lang w:val="en-GB" w:eastAsia="en-GB"/>
        </w:rPr>
        <w:t xml:space="preserve"> </w:t>
      </w:r>
      <w:r w:rsidR="00415510" w:rsidRPr="00760C8A">
        <w:rPr>
          <w:lang w:val="en-GB" w:eastAsia="en-GB"/>
        </w:rPr>
        <w:t>exercise</w:t>
      </w:r>
      <w:r w:rsidR="00415510">
        <w:rPr>
          <w:lang w:val="en-GB" w:eastAsia="en-GB"/>
        </w:rPr>
        <w:t>s,</w:t>
      </w:r>
      <w:r w:rsidRPr="00760C8A">
        <w:rPr>
          <w:lang w:val="en-GB" w:eastAsia="en-GB"/>
        </w:rPr>
        <w:t xml:space="preserve"> you will </w:t>
      </w:r>
      <w:r>
        <w:rPr>
          <w:lang w:val="en-GB" w:eastAsia="en-GB"/>
        </w:rPr>
        <w:t>use a</w:t>
      </w:r>
      <w:r w:rsidR="00E02B4C">
        <w:rPr>
          <w:lang w:val="en-GB" w:eastAsia="en-GB"/>
        </w:rPr>
        <w:t xml:space="preserve"> single use case, the ACME Bank.</w:t>
      </w:r>
      <w:r w:rsidR="00C331BC">
        <w:rPr>
          <w:lang w:val="en-GB" w:eastAsia="en-GB"/>
        </w:rPr>
        <w:t xml:space="preserve"> </w:t>
      </w:r>
    </w:p>
    <w:p w14:paraId="295077B1" w14:textId="77777777" w:rsidR="00C331BC" w:rsidRDefault="00C331BC" w:rsidP="00415510">
      <w:pPr>
        <w:rPr>
          <w:lang w:val="en-GB" w:eastAsia="en-GB"/>
        </w:rPr>
      </w:pPr>
    </w:p>
    <w:p w14:paraId="77AE0BAD" w14:textId="69D756AF" w:rsidR="00E02B4C" w:rsidRDefault="00E02B4C" w:rsidP="00415510">
      <w:pPr>
        <w:rPr>
          <w:lang w:val="en-GB" w:eastAsia="en-GB"/>
        </w:rPr>
      </w:pPr>
      <w:r w:rsidRPr="00E02B4C">
        <w:rPr>
          <w:lang w:val="en-GB" w:eastAsia="en-GB"/>
        </w:rPr>
        <w:t>ACME Bank’s heterogeneous IT landscape consists of a variety of systems, application</w:t>
      </w:r>
      <w:r w:rsidR="00C331BC">
        <w:rPr>
          <w:lang w:val="en-GB" w:eastAsia="en-GB"/>
        </w:rPr>
        <w:t>,</w:t>
      </w:r>
      <w:r w:rsidRPr="00E02B4C">
        <w:rPr>
          <w:lang w:val="en-GB" w:eastAsia="en-GB"/>
        </w:rPr>
        <w:t xml:space="preserve"> and databases. The systems lack proper integration, though there is some point-to-point integration for specific purposes. It recently became clear that the current landscape does not scale and does not provide enough flexibility and capacity to expand. It </w:t>
      </w:r>
      <w:r w:rsidR="00C331BC">
        <w:rPr>
          <w:lang w:val="en-GB" w:eastAsia="en-GB"/>
        </w:rPr>
        <w:t xml:space="preserve">is </w:t>
      </w:r>
      <w:r w:rsidRPr="00E02B4C">
        <w:rPr>
          <w:lang w:val="en-GB" w:eastAsia="en-GB"/>
        </w:rPr>
        <w:t>also increasingly difficult to m</w:t>
      </w:r>
      <w:r w:rsidR="00C331BC">
        <w:rPr>
          <w:lang w:val="en-GB" w:eastAsia="en-GB"/>
        </w:rPr>
        <w:t xml:space="preserve">aintain some old legacy systems, which are no longer </w:t>
      </w:r>
      <w:r w:rsidR="005B1BC2">
        <w:rPr>
          <w:lang w:val="en-GB" w:eastAsia="en-GB"/>
        </w:rPr>
        <w:t xml:space="preserve">capable </w:t>
      </w:r>
      <w:r w:rsidR="00C331BC">
        <w:rPr>
          <w:lang w:val="en-GB" w:eastAsia="en-GB"/>
        </w:rPr>
        <w:t>of handling the load</w:t>
      </w:r>
      <w:r w:rsidR="005B1BC2">
        <w:rPr>
          <w:lang w:val="en-GB" w:eastAsia="en-GB"/>
        </w:rPr>
        <w:t xml:space="preserve"> caused by the natural growth of ACME Bank.</w:t>
      </w:r>
    </w:p>
    <w:p w14:paraId="51A8C4C1" w14:textId="77777777" w:rsidR="003F0FD4" w:rsidRDefault="003F0FD4" w:rsidP="00415510">
      <w:pPr>
        <w:rPr>
          <w:lang w:val="en-GB" w:eastAsia="en-GB"/>
        </w:rPr>
      </w:pPr>
    </w:p>
    <w:p w14:paraId="1D874630" w14:textId="05256007" w:rsidR="003F0FD4" w:rsidRPr="005B1BC2" w:rsidRDefault="003F0FD4" w:rsidP="003F0FD4">
      <w:pPr>
        <w:rPr>
          <w:rFonts w:ascii="Times New Roman" w:hAnsi="Times New Roman"/>
          <w:color w:val="auto"/>
          <w:sz w:val="24"/>
          <w:szCs w:val="24"/>
          <w:lang w:val="en-GB" w:eastAsia="en-GB"/>
        </w:rPr>
      </w:pPr>
      <w:r w:rsidRPr="005B1BC2">
        <w:rPr>
          <w:lang w:val="en-GB" w:eastAsia="en-GB"/>
        </w:rPr>
        <w:t>The newly appointed CTO’s main responsibility is to lead ACME Bank into the digital era by providing new and innovative applications and functionalities. The focus will be on quickly enabling web based and mobile applications, which are yet to be developed. Also, in due time</w:t>
      </w:r>
      <w:r w:rsidR="00C331BC">
        <w:rPr>
          <w:lang w:val="en-GB" w:eastAsia="en-GB"/>
        </w:rPr>
        <w:t>,</w:t>
      </w:r>
      <w:r w:rsidRPr="005B1BC2">
        <w:rPr>
          <w:lang w:val="en-GB" w:eastAsia="en-GB"/>
        </w:rPr>
        <w:t xml:space="preserve"> several legacy systems are to be replaced by custom Java applications. To that end, a new digital platform will be created. </w:t>
      </w:r>
    </w:p>
    <w:p w14:paraId="6B02D592" w14:textId="699C6006" w:rsidR="00E02B4C" w:rsidRDefault="00E02B4C" w:rsidP="00415510">
      <w:pPr>
        <w:rPr>
          <w:lang w:val="en-GB" w:eastAsia="en-GB"/>
        </w:rPr>
      </w:pPr>
    </w:p>
    <w:p w14:paraId="36BD10CA" w14:textId="487D199C" w:rsidR="003F0FD4" w:rsidRPr="00682CFB" w:rsidRDefault="00E02B4C" w:rsidP="00E02B4C">
      <w:pPr>
        <w:rPr>
          <w:lang w:val="en-GB" w:eastAsia="en-GB"/>
        </w:rPr>
      </w:pPr>
      <w:r w:rsidRPr="00E02B4C">
        <w:rPr>
          <w:lang w:val="en-GB" w:eastAsia="en-GB"/>
        </w:rPr>
        <w:t>These systems are currently part of the IT landscape:</w:t>
      </w:r>
    </w:p>
    <w:p w14:paraId="2BD7E3A3" w14:textId="05E1A7F7" w:rsidR="00682CFB" w:rsidRPr="00682CFB" w:rsidRDefault="00E02B4C" w:rsidP="007D1A0F">
      <w:pPr>
        <w:pStyle w:val="ListParagraph"/>
        <w:numPr>
          <w:ilvl w:val="0"/>
          <w:numId w:val="7"/>
        </w:numPr>
        <w:rPr>
          <w:rFonts w:ascii="Times New Roman" w:hAnsi="Times New Roman"/>
          <w:color w:val="auto"/>
          <w:sz w:val="24"/>
          <w:szCs w:val="24"/>
          <w:lang w:val="en-GB" w:eastAsia="en-GB"/>
        </w:rPr>
      </w:pPr>
      <w:r w:rsidRPr="00682CFB">
        <w:rPr>
          <w:lang w:val="en-GB" w:eastAsia="en-GB"/>
        </w:rPr>
        <w:t>A COBOL mainframe application that contain</w:t>
      </w:r>
      <w:r w:rsidR="00C331BC">
        <w:rPr>
          <w:lang w:val="en-GB" w:eastAsia="en-GB"/>
        </w:rPr>
        <w:t>s</w:t>
      </w:r>
      <w:r w:rsidRPr="00682CFB">
        <w:rPr>
          <w:lang w:val="en-GB" w:eastAsia="en-GB"/>
        </w:rPr>
        <w:t xml:space="preserve"> the main business logic for account management and transfer management. This application is difficult to use in an integrated environment as it does not provide proper interfacing methods. Bank employees use this application directly using a terminal. ACME wishes to have better interfacing capabilities. In due time, the entire application is due to be phased and replaced with a new (and yet to be developed) Java based application.</w:t>
      </w:r>
    </w:p>
    <w:p w14:paraId="15B44965" w14:textId="77777777" w:rsidR="00682CFB" w:rsidRPr="00682CFB" w:rsidRDefault="00E02B4C" w:rsidP="007D1A0F">
      <w:pPr>
        <w:pStyle w:val="ListParagraph"/>
        <w:numPr>
          <w:ilvl w:val="0"/>
          <w:numId w:val="7"/>
        </w:numPr>
        <w:rPr>
          <w:rFonts w:ascii="Times New Roman" w:hAnsi="Times New Roman"/>
          <w:color w:val="auto"/>
          <w:sz w:val="24"/>
          <w:szCs w:val="24"/>
          <w:lang w:val="en-GB" w:eastAsia="en-GB"/>
        </w:rPr>
      </w:pPr>
      <w:r w:rsidRPr="00682CFB">
        <w:rPr>
          <w:lang w:val="en-GB" w:eastAsia="en-GB"/>
        </w:rPr>
        <w:t xml:space="preserve">An IBM DB/2 database that contains </w:t>
      </w:r>
      <w:r w:rsidR="005B1BC2" w:rsidRPr="00682CFB">
        <w:rPr>
          <w:lang w:val="en-GB" w:eastAsia="en-GB"/>
        </w:rPr>
        <w:t xml:space="preserve">money </w:t>
      </w:r>
      <w:r w:rsidRPr="00682CFB">
        <w:rPr>
          <w:lang w:val="en-GB" w:eastAsia="en-GB"/>
        </w:rPr>
        <w:t xml:space="preserve">transfers data, but also accounts data and is being used by the COBOL application </w:t>
      </w:r>
      <w:r w:rsidR="005B1BC2" w:rsidRPr="00682CFB">
        <w:rPr>
          <w:lang w:val="en-GB" w:eastAsia="en-GB"/>
        </w:rPr>
        <w:t>for</w:t>
      </w:r>
      <w:r w:rsidRPr="00682CFB">
        <w:rPr>
          <w:lang w:val="en-GB" w:eastAsia="en-GB"/>
        </w:rPr>
        <w:t xml:space="preserve"> customer</w:t>
      </w:r>
      <w:r w:rsidR="005B1BC2" w:rsidRPr="00682CFB">
        <w:rPr>
          <w:lang w:val="en-GB" w:eastAsia="en-GB"/>
        </w:rPr>
        <w:t xml:space="preserve"> and accounts</w:t>
      </w:r>
      <w:r w:rsidRPr="00682CFB">
        <w:rPr>
          <w:lang w:val="en-GB" w:eastAsia="en-GB"/>
        </w:rPr>
        <w:t xml:space="preserve"> management.</w:t>
      </w:r>
    </w:p>
    <w:p w14:paraId="434DF9EA" w14:textId="77777777" w:rsidR="00682CFB" w:rsidRPr="00682CFB" w:rsidRDefault="00E02B4C" w:rsidP="007D1A0F">
      <w:pPr>
        <w:pStyle w:val="ListParagraph"/>
        <w:numPr>
          <w:ilvl w:val="0"/>
          <w:numId w:val="7"/>
        </w:numPr>
        <w:rPr>
          <w:rFonts w:ascii="Times New Roman" w:hAnsi="Times New Roman"/>
          <w:color w:val="auto"/>
          <w:sz w:val="24"/>
          <w:szCs w:val="24"/>
          <w:lang w:val="en-GB" w:eastAsia="en-GB"/>
        </w:rPr>
      </w:pPr>
      <w:r w:rsidRPr="00682CFB">
        <w:rPr>
          <w:lang w:val="en-GB" w:eastAsia="en-GB"/>
        </w:rPr>
        <w:t>A CRM system from a commercial vendor with customizations for customer management. Bank employees use the web based UI on top of this Java based CRM system for accessing and managing customer data. The underlying database is an Oracle database.</w:t>
      </w:r>
    </w:p>
    <w:p w14:paraId="3575A531" w14:textId="21795642" w:rsidR="00E02B4C" w:rsidRPr="00682CFB" w:rsidRDefault="00E02B4C" w:rsidP="007D1A0F">
      <w:pPr>
        <w:pStyle w:val="ListParagraph"/>
        <w:numPr>
          <w:ilvl w:val="0"/>
          <w:numId w:val="7"/>
        </w:numPr>
        <w:rPr>
          <w:rFonts w:ascii="Times New Roman" w:hAnsi="Times New Roman"/>
          <w:color w:val="auto"/>
          <w:sz w:val="24"/>
          <w:szCs w:val="24"/>
          <w:lang w:val="en-GB" w:eastAsia="en-GB"/>
        </w:rPr>
      </w:pPr>
      <w:r w:rsidRPr="00682CFB">
        <w:rPr>
          <w:lang w:val="en-GB" w:eastAsia="en-GB"/>
        </w:rPr>
        <w:t>A commercial BI suite for providing management reporting, insight in transfers and customer data. The BI suite connects directly to the DB/2 databases and CRM system.</w:t>
      </w:r>
    </w:p>
    <w:p w14:paraId="7D4F1EE4" w14:textId="77777777" w:rsidR="00E02B4C" w:rsidRDefault="00E02B4C" w:rsidP="00E02B4C">
      <w:pPr>
        <w:rPr>
          <w:ins w:id="175" w:author="Jeanette Stallons" w:date="2017-04-17T21:28:00Z"/>
          <w:rFonts w:ascii="Times New Roman" w:eastAsia="Times New Roman" w:hAnsi="Times New Roman"/>
          <w:color w:val="auto"/>
          <w:sz w:val="24"/>
          <w:szCs w:val="24"/>
          <w:lang w:val="en-GB" w:eastAsia="en-GB"/>
        </w:rPr>
      </w:pPr>
    </w:p>
    <w:p w14:paraId="1FBA5ECA" w14:textId="77777777" w:rsidR="00AB24DA" w:rsidRDefault="00AB24DA" w:rsidP="00E02B4C">
      <w:pPr>
        <w:rPr>
          <w:rFonts w:ascii="Times New Roman" w:eastAsia="Times New Roman" w:hAnsi="Times New Roman"/>
          <w:color w:val="auto"/>
          <w:sz w:val="24"/>
          <w:szCs w:val="24"/>
          <w:lang w:val="en-GB" w:eastAsia="en-GB"/>
        </w:rPr>
      </w:pPr>
    </w:p>
    <w:p w14:paraId="5F6105B7" w14:textId="4FE5B9FD" w:rsidR="00E02B4C" w:rsidRDefault="00E02B4C">
      <w:pPr>
        <w:keepNext/>
        <w:jc w:val="center"/>
        <w:rPr>
          <w:i/>
          <w:lang w:val="en-GB" w:eastAsia="en-GB"/>
        </w:rPr>
        <w:pPrChange w:id="176" w:author="Jeanette Stallons" w:date="2017-04-17T21:28:00Z">
          <w:pPr>
            <w:jc w:val="center"/>
          </w:pPr>
        </w:pPrChange>
      </w:pPr>
      <w:r w:rsidRPr="00E02B4C">
        <w:rPr>
          <w:i/>
          <w:lang w:val="en-GB" w:eastAsia="en-GB"/>
        </w:rPr>
        <w:lastRenderedPageBreak/>
        <w:t>Partial, high level overview of ACME’s applications and systems:</w:t>
      </w:r>
    </w:p>
    <w:p w14:paraId="52F1F6E1" w14:textId="77777777" w:rsidR="00F97DF2" w:rsidRPr="00E02B4C" w:rsidRDefault="00F97DF2" w:rsidP="00E02B4C">
      <w:pPr>
        <w:jc w:val="center"/>
        <w:rPr>
          <w:rFonts w:ascii="Times New Roman" w:hAnsi="Times New Roman"/>
          <w:i/>
          <w:color w:val="auto"/>
          <w:sz w:val="24"/>
          <w:szCs w:val="24"/>
          <w:lang w:val="en-GB" w:eastAsia="en-GB"/>
        </w:rPr>
      </w:pPr>
    </w:p>
    <w:p w14:paraId="66C82744" w14:textId="263DECF6" w:rsidR="00E02B4C" w:rsidRPr="00E02B4C" w:rsidRDefault="00F97DF2" w:rsidP="00E02B4C">
      <w:pPr>
        <w:jc w:val="center"/>
        <w:rPr>
          <w:rFonts w:ascii="Times New Roman" w:hAnsi="Times New Roman"/>
          <w:color w:val="auto"/>
          <w:sz w:val="24"/>
          <w:szCs w:val="24"/>
          <w:lang w:val="en-GB" w:eastAsia="en-GB"/>
        </w:rPr>
      </w:pPr>
      <w:r>
        <w:rPr>
          <w:noProof/>
          <w:lang w:val="en-GB" w:eastAsia="en-GB"/>
        </w:rPr>
        <w:drawing>
          <wp:inline distT="0" distB="0" distL="0" distR="0" wp14:anchorId="30B86AAA" wp14:editId="234170D7">
            <wp:extent cx="4789951" cy="2261789"/>
            <wp:effectExtent l="0" t="0" r="0" b="0"/>
            <wp:docPr id="12" name="Picture 12" descr="/Users/royprins/Downloads/ACME_bank_landscap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oyprins/Downloads/ACME_bank_landscape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21931" cy="2276890"/>
                    </a:xfrm>
                    <a:prstGeom prst="rect">
                      <a:avLst/>
                    </a:prstGeom>
                    <a:noFill/>
                    <a:ln>
                      <a:noFill/>
                    </a:ln>
                  </pic:spPr>
                </pic:pic>
              </a:graphicData>
            </a:graphic>
          </wp:inline>
        </w:drawing>
      </w:r>
    </w:p>
    <w:p w14:paraId="75C202F6" w14:textId="4DE681D1" w:rsidR="005B1BC2" w:rsidRPr="005B1BC2" w:rsidRDefault="005B1BC2" w:rsidP="005B1BC2">
      <w:pPr>
        <w:rPr>
          <w:rFonts w:ascii="Times New Roman" w:eastAsia="Times New Roman" w:hAnsi="Times New Roman"/>
          <w:color w:val="auto"/>
          <w:sz w:val="24"/>
          <w:szCs w:val="24"/>
          <w:lang w:val="en-GB" w:eastAsia="en-GB"/>
        </w:rPr>
      </w:pPr>
      <w:r w:rsidRPr="005B1BC2">
        <w:rPr>
          <w:rFonts w:ascii="Times New Roman" w:eastAsia="Times New Roman" w:hAnsi="Times New Roman"/>
          <w:color w:val="auto"/>
          <w:sz w:val="24"/>
          <w:szCs w:val="24"/>
          <w:lang w:val="en-GB" w:eastAsia="en-GB"/>
        </w:rPr>
        <w:br/>
      </w:r>
      <w:r w:rsidRPr="005B1BC2">
        <w:rPr>
          <w:rFonts w:eastAsia="Times New Roman"/>
          <w:lang w:val="en-GB" w:eastAsia="en-GB"/>
        </w:rPr>
        <w:t>The platform will allow development of new services and the integration of old and new resources (systems, applications, databases</w:t>
      </w:r>
      <w:r w:rsidR="000911EA">
        <w:rPr>
          <w:rFonts w:eastAsia="Times New Roman"/>
          <w:lang w:val="en-GB" w:eastAsia="en-GB"/>
        </w:rPr>
        <w:t>,</w:t>
      </w:r>
      <w:r w:rsidRPr="005B1BC2">
        <w:rPr>
          <w:rFonts w:eastAsia="Times New Roman"/>
          <w:lang w:val="en-GB" w:eastAsia="en-GB"/>
        </w:rPr>
        <w:t xml:space="preserve"> </w:t>
      </w:r>
      <w:proofErr w:type="spellStart"/>
      <w:r w:rsidRPr="005B1BC2">
        <w:rPr>
          <w:rFonts w:eastAsia="Times New Roman"/>
          <w:lang w:val="en-GB" w:eastAsia="en-GB"/>
        </w:rPr>
        <w:t>etc</w:t>
      </w:r>
      <w:proofErr w:type="spellEnd"/>
      <w:r w:rsidRPr="005B1BC2">
        <w:rPr>
          <w:rFonts w:eastAsia="Times New Roman"/>
          <w:lang w:val="en-GB" w:eastAsia="en-GB"/>
        </w:rPr>
        <w:t>).</w:t>
      </w:r>
    </w:p>
    <w:p w14:paraId="0EA7D07D" w14:textId="77777777" w:rsidR="00E02B4C" w:rsidRPr="00E02B4C" w:rsidRDefault="00E02B4C" w:rsidP="005B1BC2">
      <w:pPr>
        <w:rPr>
          <w:lang w:val="en-GB"/>
        </w:rPr>
      </w:pPr>
    </w:p>
    <w:p w14:paraId="40F83994" w14:textId="77777777" w:rsidR="00760C8A" w:rsidRPr="00760C8A" w:rsidRDefault="00760C8A" w:rsidP="00E56051"/>
    <w:p w14:paraId="2531E348" w14:textId="77777777" w:rsidR="00FD7508" w:rsidRPr="00760C8A" w:rsidRDefault="00FD7508" w:rsidP="00E56051"/>
    <w:p w14:paraId="03108CB6" w14:textId="655DD0DF" w:rsidR="00F417A8" w:rsidRDefault="00F417A8" w:rsidP="00F417A8">
      <w:pPr>
        <w:pStyle w:val="ModuleTitle"/>
      </w:pPr>
      <w:bookmarkStart w:id="177" w:name="_Toc483837045"/>
      <w:r>
        <w:lastRenderedPageBreak/>
        <w:t xml:space="preserve">Module 1: Measuring </w:t>
      </w:r>
      <w:r w:rsidR="00E60CAD">
        <w:t>P</w:t>
      </w:r>
      <w:r>
        <w:t>erformance</w:t>
      </w:r>
      <w:bookmarkEnd w:id="177"/>
    </w:p>
    <w:p w14:paraId="5B22E6C2" w14:textId="77777777" w:rsidR="00E60CAD" w:rsidRDefault="00E60CAD" w:rsidP="00A35C44">
      <w:pPr>
        <w:pStyle w:val="Moduleobjectivesleadin"/>
      </w:pPr>
    </w:p>
    <w:p w14:paraId="4F11DB86" w14:textId="77777777" w:rsidR="00A35C44" w:rsidRPr="00410819" w:rsidRDefault="00A35C44" w:rsidP="00A35C44">
      <w:pPr>
        <w:pStyle w:val="Moduleobjectivesleadin"/>
      </w:pPr>
      <w:r>
        <w:t>Objectives:</w:t>
      </w:r>
    </w:p>
    <w:p w14:paraId="7B1F7A85" w14:textId="64FB81F5" w:rsidR="00A35C44" w:rsidRDefault="00A35C44" w:rsidP="00A35C44">
      <w:pPr>
        <w:pStyle w:val="ModuleObjectives"/>
        <w:numPr>
          <w:ilvl w:val="0"/>
          <w:numId w:val="1"/>
        </w:numPr>
      </w:pPr>
      <w:r>
        <w:t>Understand performance</w:t>
      </w:r>
      <w:r w:rsidR="00E60CAD">
        <w:t>.</w:t>
      </w:r>
    </w:p>
    <w:p w14:paraId="01AC2E2A" w14:textId="1FB579E9" w:rsidR="00A35C44" w:rsidRDefault="00A35C44" w:rsidP="00A35C44">
      <w:pPr>
        <w:pStyle w:val="ModuleObjectives"/>
        <w:numPr>
          <w:ilvl w:val="0"/>
          <w:numId w:val="1"/>
        </w:numPr>
      </w:pPr>
      <w:r>
        <w:t>Understand performance requirements</w:t>
      </w:r>
      <w:r w:rsidR="00E60CAD">
        <w:t>.</w:t>
      </w:r>
    </w:p>
    <w:p w14:paraId="4573BFD3" w14:textId="10129453" w:rsidR="00A35C44" w:rsidRDefault="00A35C44" w:rsidP="00A35C44">
      <w:pPr>
        <w:pStyle w:val="ModuleObjectives"/>
        <w:numPr>
          <w:ilvl w:val="0"/>
          <w:numId w:val="1"/>
        </w:numPr>
      </w:pPr>
      <w:r>
        <w:t>Learn how to define performance</w:t>
      </w:r>
      <w:r w:rsidR="00E60CAD">
        <w:t>.</w:t>
      </w:r>
    </w:p>
    <w:p w14:paraId="0492CED6" w14:textId="33D0DBDE" w:rsidR="00A35C44" w:rsidRDefault="00A35C44" w:rsidP="00A35C44">
      <w:pPr>
        <w:pStyle w:val="ModuleObjectives"/>
        <w:numPr>
          <w:ilvl w:val="0"/>
          <w:numId w:val="1"/>
        </w:numPr>
      </w:pPr>
      <w:r>
        <w:t>Learn how to measure and monitor performance</w:t>
      </w:r>
      <w:r w:rsidR="00E60CAD">
        <w:t>.</w:t>
      </w:r>
    </w:p>
    <w:p w14:paraId="00C06BE5" w14:textId="77777777" w:rsidR="002F4037" w:rsidRDefault="002F4037" w:rsidP="002F4037">
      <w:pPr>
        <w:pStyle w:val="ModuleObjectives"/>
        <w:numPr>
          <w:ilvl w:val="0"/>
          <w:numId w:val="0"/>
        </w:numPr>
        <w:rPr>
          <w:ins w:id="178" w:author="Roy Prins" w:date="2017-05-29T15:20:00Z"/>
        </w:rPr>
      </w:pPr>
    </w:p>
    <w:p w14:paraId="2E5B7ACF" w14:textId="77777777" w:rsidR="00DB49C3" w:rsidRPr="007D1A0F" w:rsidRDefault="00DB49C3">
      <w:pPr>
        <w:pStyle w:val="Moduleobjectivesleadin"/>
        <w:pPrChange w:id="179" w:author="Roy Prins" w:date="2017-05-29T15:21:00Z">
          <w:pPr>
            <w:pStyle w:val="WTstepsheading"/>
          </w:pPr>
        </w:pPrChange>
      </w:pPr>
      <w:moveToRangeStart w:id="180" w:author="Roy Prins" w:date="2017-05-29T15:20:00Z" w:name="move483834587"/>
      <w:moveTo w:id="181" w:author="Roy Prins" w:date="2017-05-29T15:20:00Z">
        <w:r w:rsidRPr="007D1A0F">
          <w:t>Prerequisites</w:t>
        </w:r>
      </w:moveTo>
    </w:p>
    <w:p w14:paraId="06831E03" w14:textId="603BBB9D" w:rsidR="00DB49C3" w:rsidRDefault="00DB49C3" w:rsidP="00DB49C3">
      <w:pPr>
        <w:pStyle w:val="ListParagraph"/>
        <w:numPr>
          <w:ilvl w:val="0"/>
          <w:numId w:val="9"/>
        </w:numPr>
        <w:rPr>
          <w:ins w:id="182" w:author="Roy Prins" w:date="2017-05-29T15:21:00Z"/>
        </w:rPr>
      </w:pPr>
      <w:ins w:id="183" w:author="Roy Prins" w:date="2017-05-29T15:21:00Z">
        <w:r>
          <w:t xml:space="preserve">Installation of </w:t>
        </w:r>
      </w:ins>
      <w:moveTo w:id="184" w:author="Roy Prins" w:date="2017-05-29T15:20:00Z">
        <w:r>
          <w:t>Anypoint Studio</w:t>
        </w:r>
        <w:del w:id="185" w:author="Roy Prins" w:date="2017-05-29T15:21:00Z">
          <w:r w:rsidDel="00DB49C3">
            <w:delText xml:space="preserve"> should be installed before starting this walkthrough</w:delText>
          </w:r>
        </w:del>
      </w:moveTo>
      <w:ins w:id="186" w:author="Roy Prins" w:date="2017-05-29T15:54:00Z">
        <w:r w:rsidR="00A73C68">
          <w:t xml:space="preserve"> (free download).</w:t>
        </w:r>
      </w:ins>
      <w:moveTo w:id="187" w:author="Roy Prins" w:date="2017-05-29T15:20:00Z">
        <w:del w:id="188" w:author="Roy Prins" w:date="2017-05-29T15:54:00Z">
          <w:r w:rsidDel="00A73C68">
            <w:delText>.</w:delText>
          </w:r>
        </w:del>
      </w:moveTo>
    </w:p>
    <w:p w14:paraId="12936D5F" w14:textId="4C158209" w:rsidR="00DB49C3" w:rsidRDefault="00DB49C3" w:rsidP="00DB49C3">
      <w:pPr>
        <w:pStyle w:val="ListParagraph"/>
        <w:numPr>
          <w:ilvl w:val="0"/>
          <w:numId w:val="9"/>
        </w:numPr>
        <w:rPr>
          <w:ins w:id="189" w:author="Roy Prins" w:date="2017-05-29T15:23:00Z"/>
        </w:rPr>
      </w:pPr>
      <w:ins w:id="190" w:author="Roy Prins" w:date="2017-05-29T15:21:00Z">
        <w:r>
          <w:t>Installation of Apache JMeter</w:t>
        </w:r>
        <w:r w:rsidR="00A73C68">
          <w:t xml:space="preserve"> </w:t>
        </w:r>
      </w:ins>
      <w:ins w:id="191" w:author="Roy Prins" w:date="2017-05-29T15:54:00Z">
        <w:r w:rsidR="00A73C68">
          <w:t>(free download).</w:t>
        </w:r>
      </w:ins>
    </w:p>
    <w:p w14:paraId="4C6CF0C8" w14:textId="254EEF36" w:rsidR="00175CDB" w:rsidRDefault="00175CDB" w:rsidP="00175CDB">
      <w:pPr>
        <w:pStyle w:val="ListParagraph"/>
        <w:numPr>
          <w:ilvl w:val="0"/>
          <w:numId w:val="9"/>
        </w:numPr>
        <w:rPr>
          <w:ins w:id="192" w:author="Roy Prins" w:date="2017-05-29T15:23:00Z"/>
        </w:rPr>
      </w:pPr>
      <w:ins w:id="193" w:author="Roy Prins" w:date="2017-05-29T15:23:00Z">
        <w:r>
          <w:t>Installation of a stand-alone Mule</w:t>
        </w:r>
      </w:ins>
      <w:ins w:id="194" w:author="Roy Prins" w:date="2017-05-29T15:54:00Z">
        <w:r w:rsidR="00A73C68">
          <w:t xml:space="preserve"> EE</w:t>
        </w:r>
      </w:ins>
      <w:ins w:id="195" w:author="Roy Prins" w:date="2017-05-29T15:23:00Z">
        <w:r>
          <w:t xml:space="preserve"> runtime</w:t>
        </w:r>
        <w:r w:rsidR="00A73C68">
          <w:t xml:space="preserve"> (30-day trial version can be downloaded free of charge).</w:t>
        </w:r>
      </w:ins>
    </w:p>
    <w:p w14:paraId="5BD24756" w14:textId="0A5E0CC4" w:rsidR="00175CDB" w:rsidRDefault="00175CDB">
      <w:pPr>
        <w:pStyle w:val="WTStepNote"/>
        <w:rPr>
          <w:ins w:id="196" w:author="Roy Prins" w:date="2017-05-29T15:23:00Z"/>
        </w:rPr>
        <w:pPrChange w:id="197" w:author="Roy Prins" w:date="2017-05-29T15:23:00Z">
          <w:pPr>
            <w:pStyle w:val="ListParagraph"/>
            <w:numPr>
              <w:numId w:val="9"/>
            </w:numPr>
            <w:ind w:hanging="360"/>
          </w:pPr>
        </w:pPrChange>
      </w:pPr>
      <w:ins w:id="198" w:author="Roy Prins" w:date="2017-05-29T15:23:00Z">
        <w:r>
          <w:t>Please consult the setup document for more details.</w:t>
        </w:r>
      </w:ins>
    </w:p>
    <w:p w14:paraId="1D6C8FE0" w14:textId="231602E2" w:rsidR="00175CDB" w:rsidRDefault="00175CDB">
      <w:pPr>
        <w:pStyle w:val="ListParagraph"/>
        <w:pPrChange w:id="199" w:author="Roy Prins" w:date="2017-05-29T15:23:00Z">
          <w:pPr>
            <w:pStyle w:val="ListParagraph"/>
            <w:numPr>
              <w:numId w:val="9"/>
            </w:numPr>
            <w:ind w:hanging="360"/>
          </w:pPr>
        </w:pPrChange>
      </w:pPr>
    </w:p>
    <w:moveToRangeEnd w:id="180"/>
    <w:p w14:paraId="526CADFC" w14:textId="77777777" w:rsidR="00DB49C3" w:rsidRDefault="00DB49C3" w:rsidP="002F4037">
      <w:pPr>
        <w:pStyle w:val="ModuleObjectives"/>
        <w:numPr>
          <w:ilvl w:val="0"/>
          <w:numId w:val="0"/>
        </w:numPr>
      </w:pPr>
    </w:p>
    <w:p w14:paraId="4B6A56D3" w14:textId="2BAE4FB3" w:rsidR="00A35C44" w:rsidDel="00175CDB" w:rsidRDefault="00A35C44">
      <w:pPr>
        <w:pStyle w:val="WTStepNote"/>
        <w:ind w:left="0"/>
        <w:rPr>
          <w:del w:id="200" w:author="Roy Prins" w:date="2017-05-29T15:22:00Z"/>
        </w:rPr>
      </w:pPr>
      <w:del w:id="201" w:author="Roy Prins" w:date="2017-05-29T15:22:00Z">
        <w:r w:rsidDel="00175CDB">
          <w:delText>Note:</w:delText>
        </w:r>
        <w:r w:rsidR="00E60CAD" w:rsidDel="00175CDB">
          <w:delText xml:space="preserve"> </w:delText>
        </w:r>
        <w:r w:rsidDel="00175CDB">
          <w:delText>These walkthroughs assume you have Anypoint Studio, a stand-alone Mule runtime</w:delText>
        </w:r>
        <w:r w:rsidR="00E60CAD" w:rsidDel="00175CDB">
          <w:delText>,</w:delText>
        </w:r>
        <w:r w:rsidDel="00175CDB">
          <w:delText xml:space="preserve"> and Apache JMeter installed.</w:delText>
        </w:r>
      </w:del>
    </w:p>
    <w:p w14:paraId="31AF1328" w14:textId="77777777" w:rsidR="00A35C44" w:rsidRDefault="00A35C44">
      <w:pPr>
        <w:pStyle w:val="ModuleObjectives"/>
        <w:numPr>
          <w:ilvl w:val="0"/>
          <w:numId w:val="0"/>
        </w:numPr>
        <w:pPrChange w:id="202" w:author="Roy Prins" w:date="2017-05-29T15:22:00Z">
          <w:pPr>
            <w:pStyle w:val="ModuleObjectives"/>
            <w:numPr>
              <w:numId w:val="0"/>
            </w:numPr>
            <w:ind w:left="360" w:firstLine="0"/>
          </w:pPr>
        </w:pPrChange>
      </w:pPr>
    </w:p>
    <w:p w14:paraId="06FD5AC9" w14:textId="36DFCA60" w:rsidR="00C5418D" w:rsidRDefault="00715B5C" w:rsidP="00B7752B">
      <w:pPr>
        <w:pStyle w:val="WTTitle"/>
      </w:pPr>
      <w:bookmarkStart w:id="203" w:name="_Toc483837046"/>
      <w:bookmarkEnd w:id="173"/>
      <w:bookmarkEnd w:id="174"/>
      <w:r>
        <w:lastRenderedPageBreak/>
        <w:t>Walkthrough</w:t>
      </w:r>
      <w:r w:rsidRPr="00EC6281">
        <w:t xml:space="preserve"> </w:t>
      </w:r>
      <w:r w:rsidR="00FA03D9">
        <w:t>1</w:t>
      </w:r>
      <w:r w:rsidR="00040831">
        <w:t>-</w:t>
      </w:r>
      <w:r w:rsidR="00BA7BE9">
        <w:t>1</w:t>
      </w:r>
      <w:r w:rsidR="00C5418D" w:rsidRPr="00EC6281">
        <w:t xml:space="preserve">: </w:t>
      </w:r>
      <w:bookmarkEnd w:id="172"/>
      <w:r w:rsidR="00F247D3">
        <w:t>Gather performance</w:t>
      </w:r>
      <w:r w:rsidR="006B4843">
        <w:t xml:space="preserve"> metrics</w:t>
      </w:r>
      <w:bookmarkEnd w:id="203"/>
      <w:r w:rsidR="00AD6BFD">
        <w:t xml:space="preserve"> </w:t>
      </w:r>
    </w:p>
    <w:p w14:paraId="77A5FC6F" w14:textId="35D21B0C" w:rsidR="00FD32C8" w:rsidRDefault="00FD32C8" w:rsidP="00D65326">
      <w:pPr>
        <w:pStyle w:val="Moduleobjectivesleadin"/>
        <w:rPr>
          <w:ins w:id="204" w:author="Roy Prins" w:date="2017-05-29T15:55:00Z"/>
        </w:rPr>
        <w:pPrChange w:id="205" w:author="Roy Prins" w:date="2017-05-30T09:59:00Z">
          <w:pPr/>
        </w:pPrChange>
      </w:pPr>
      <w:ins w:id="206" w:author="Roy Prins" w:date="2017-05-29T15:55:00Z">
        <w:r>
          <w:t>Objectives</w:t>
        </w:r>
      </w:ins>
    </w:p>
    <w:p w14:paraId="7538D5C0" w14:textId="54D9CFCF" w:rsidR="002F4037" w:rsidRPr="002F4037" w:rsidDel="003D5C6F" w:rsidRDefault="002F4037">
      <w:pPr>
        <w:rPr>
          <w:del w:id="207" w:author="Roy Prins" w:date="2017-05-26T12:38:00Z"/>
        </w:rPr>
        <w:pPrChange w:id="208" w:author="Roy Prins" w:date="2017-05-26T12:52:00Z">
          <w:pPr>
            <w:pStyle w:val="WTstepsheading"/>
          </w:pPr>
        </w:pPrChange>
      </w:pPr>
      <w:del w:id="209" w:author="Roy Prins" w:date="2017-05-26T12:38:00Z">
        <w:r w:rsidRPr="002F4037" w:rsidDel="003D5C6F">
          <w:delText>Introduction</w:delText>
        </w:r>
      </w:del>
    </w:p>
    <w:p w14:paraId="50A576ED" w14:textId="05FDC7E3" w:rsidR="00FD32C8" w:rsidRDefault="00C5418D">
      <w:pPr>
        <w:rPr>
          <w:ins w:id="210" w:author="Roy Prins" w:date="2017-05-29T15:55:00Z"/>
        </w:rPr>
      </w:pPr>
      <w:del w:id="211" w:author="Roy Prins" w:date="2017-05-26T12:42:00Z">
        <w:r w:rsidRPr="003E0808" w:rsidDel="0087356B">
          <w:delText xml:space="preserve">In this </w:delText>
        </w:r>
        <w:r w:rsidR="00715B5C" w:rsidDel="0087356B">
          <w:delText>walkthrough</w:delText>
        </w:r>
        <w:r w:rsidRPr="003E0808" w:rsidDel="0087356B">
          <w:delText xml:space="preserve">, </w:delText>
        </w:r>
        <w:r w:rsidR="001F620D" w:rsidDel="0087356B">
          <w:delText>you</w:delText>
        </w:r>
        <w:r w:rsidR="00D07D6B" w:rsidDel="0087356B">
          <w:delText xml:space="preserve"> </w:delText>
        </w:r>
        <w:r w:rsidR="005E5404" w:rsidDel="0087356B">
          <w:delText xml:space="preserve">will </w:delText>
        </w:r>
        <w:r w:rsidR="005075D6" w:rsidDel="0087356B">
          <w:delText xml:space="preserve">use </w:delText>
        </w:r>
        <w:r w:rsidR="00492BC0" w:rsidDel="0087356B">
          <w:delText>a basic method</w:delText>
        </w:r>
        <w:r w:rsidR="005E5404" w:rsidDel="0087356B">
          <w:delText xml:space="preserve"> of gathering performance metrics and information</w:delText>
        </w:r>
      </w:del>
      <w:ins w:id="212" w:author="Roy Prins" w:date="2017-05-26T12:42:00Z">
        <w:r w:rsidR="0087356B" w:rsidRPr="003E0808">
          <w:t xml:space="preserve">In this </w:t>
        </w:r>
        <w:r w:rsidR="0087356B">
          <w:t>walkthrough</w:t>
        </w:r>
        <w:r w:rsidR="0087356B" w:rsidRPr="003E0808">
          <w:t xml:space="preserve">, </w:t>
        </w:r>
        <w:r w:rsidR="00FD32C8">
          <w:t>you will</w:t>
        </w:r>
      </w:ins>
      <w:ins w:id="213" w:author="Roy Prins" w:date="2017-05-29T15:55:00Z">
        <w:r w:rsidR="00FD32C8">
          <w:t>:</w:t>
        </w:r>
      </w:ins>
    </w:p>
    <w:p w14:paraId="766A3119" w14:textId="73FE2388" w:rsidR="007D1A0F" w:rsidDel="00D65326" w:rsidRDefault="00FD32C8">
      <w:pPr>
        <w:pStyle w:val="WTobjectives"/>
        <w:rPr>
          <w:del w:id="214" w:author="Roy Prins" w:date="2017-05-30T09:59:00Z"/>
        </w:rPr>
        <w:pPrChange w:id="215" w:author="Roy Prins" w:date="2017-05-29T15:55:00Z">
          <w:pPr/>
        </w:pPrChange>
      </w:pPr>
      <w:ins w:id="216" w:author="Roy Prins" w:date="2017-05-29T15:55:00Z">
        <w:r>
          <w:t>U</w:t>
        </w:r>
      </w:ins>
      <w:ins w:id="217" w:author="Roy Prins" w:date="2017-05-26T12:42:00Z">
        <w:r w:rsidR="0087356B">
          <w:t>se a basic method of gathering performance metrics and information, using built-in application logging.</w:t>
        </w:r>
      </w:ins>
      <w:del w:id="218" w:author="Roy Prins" w:date="2017-05-26T12:40:00Z">
        <w:r w:rsidR="005C7252" w:rsidDel="0087356B">
          <w:delText>.</w:delText>
        </w:r>
      </w:del>
    </w:p>
    <w:p w14:paraId="62EA9127" w14:textId="09FEA81B" w:rsidR="007D1A0F" w:rsidRPr="007D1A0F" w:rsidDel="00D65326" w:rsidRDefault="007D1A0F" w:rsidP="00D65326">
      <w:pPr>
        <w:pStyle w:val="WTobjectives"/>
        <w:rPr>
          <w:del w:id="219" w:author="Roy Prins" w:date="2017-05-30T09:59:00Z"/>
        </w:rPr>
        <w:pPrChange w:id="220" w:author="Roy Prins" w:date="2017-05-30T09:59:00Z">
          <w:pPr>
            <w:pStyle w:val="WTstepsheading"/>
          </w:pPr>
        </w:pPrChange>
      </w:pPr>
      <w:moveFromRangeStart w:id="221" w:author="Roy Prins" w:date="2017-05-29T15:20:00Z" w:name="move483834587"/>
      <w:moveFrom w:id="222" w:author="Roy Prins" w:date="2017-05-29T15:20:00Z">
        <w:del w:id="223" w:author="Roy Prins" w:date="2017-05-30T09:59:00Z">
          <w:r w:rsidRPr="007D1A0F" w:rsidDel="00D65326">
            <w:delText>Prerequisites</w:delText>
          </w:r>
        </w:del>
      </w:moveFrom>
    </w:p>
    <w:p w14:paraId="5BCF75C9" w14:textId="3FE5153D" w:rsidR="007D1A0F" w:rsidDel="00DB49C3" w:rsidRDefault="007D1A0F" w:rsidP="00D65326">
      <w:pPr>
        <w:pStyle w:val="WTobjectives"/>
        <w:pPrChange w:id="224" w:author="Roy Prins" w:date="2017-05-30T09:59:00Z">
          <w:pPr>
            <w:pStyle w:val="ListParagraph"/>
            <w:numPr>
              <w:numId w:val="9"/>
            </w:numPr>
            <w:ind w:hanging="360"/>
          </w:pPr>
        </w:pPrChange>
      </w:pPr>
      <w:moveFrom w:id="225" w:author="Roy Prins" w:date="2017-05-29T15:20:00Z">
        <w:r w:rsidDel="00DB49C3">
          <w:t>Anypoint Studio should be installed before starting this walkthrough.</w:t>
        </w:r>
      </w:moveFrom>
    </w:p>
    <w:moveFromRangeEnd w:id="221"/>
    <w:p w14:paraId="74837D5F" w14:textId="77777777" w:rsidR="00F61D0B" w:rsidRDefault="00F61D0B" w:rsidP="00F61D0B"/>
    <w:p w14:paraId="41424E65" w14:textId="096F8890" w:rsidR="00F61D0B" w:rsidRPr="002F4037" w:rsidRDefault="002560B6" w:rsidP="002560B6">
      <w:pPr>
        <w:pBdr>
          <w:top w:val="single" w:sz="4" w:space="1" w:color="auto"/>
          <w:left w:val="single" w:sz="4" w:space="4" w:color="auto"/>
          <w:bottom w:val="single" w:sz="4" w:space="1" w:color="auto"/>
          <w:right w:val="single" w:sz="4" w:space="4" w:color="auto"/>
        </w:pBdr>
        <w:rPr>
          <w:b/>
        </w:rPr>
      </w:pPr>
      <w:ins w:id="226" w:author="Roy Prins" w:date="2017-05-29T15:25:00Z">
        <w:r>
          <w:rPr>
            <w:b/>
          </w:rPr>
          <w:t xml:space="preserve">Background </w:t>
        </w:r>
      </w:ins>
      <w:r w:rsidR="00F61D0B" w:rsidRPr="002F4037">
        <w:rPr>
          <w:b/>
        </w:rPr>
        <w:t>Story</w:t>
      </w:r>
    </w:p>
    <w:p w14:paraId="27C6445D" w14:textId="77777777" w:rsidR="00F61D0B" w:rsidRPr="002F4037" w:rsidRDefault="00F61D0B" w:rsidP="002560B6">
      <w:pPr>
        <w:pBdr>
          <w:top w:val="single" w:sz="4" w:space="1" w:color="auto"/>
          <w:left w:val="single" w:sz="4" w:space="4" w:color="auto"/>
          <w:bottom w:val="single" w:sz="4" w:space="1" w:color="auto"/>
          <w:right w:val="single" w:sz="4" w:space="4" w:color="auto"/>
        </w:pBdr>
        <w:rPr>
          <w:rFonts w:ascii="Times New Roman" w:hAnsi="Times New Roman"/>
          <w:color w:val="auto"/>
          <w:sz w:val="24"/>
          <w:szCs w:val="24"/>
          <w:lang w:val="en-GB" w:eastAsia="en-GB"/>
        </w:rPr>
      </w:pPr>
      <w:r w:rsidRPr="002F4037">
        <w:rPr>
          <w:lang w:val="en-GB" w:eastAsia="en-GB"/>
        </w:rPr>
        <w:t xml:space="preserve">One of </w:t>
      </w:r>
      <w:r>
        <w:rPr>
          <w:lang w:val="en-GB" w:eastAsia="en-GB"/>
        </w:rPr>
        <w:t>ACME’s in-house</w:t>
      </w:r>
      <w:r w:rsidRPr="002F4037">
        <w:rPr>
          <w:lang w:val="en-GB" w:eastAsia="en-GB"/>
        </w:rPr>
        <w:t xml:space="preserve"> developers has built a prototype application that mimics the business logic of the old application, but it does not perform and scale very well and does not </w:t>
      </w:r>
      <w:r>
        <w:rPr>
          <w:lang w:val="en-GB" w:eastAsia="en-GB"/>
        </w:rPr>
        <w:t xml:space="preserve">seem to </w:t>
      </w:r>
      <w:r w:rsidRPr="002F4037">
        <w:rPr>
          <w:lang w:val="en-GB" w:eastAsia="en-GB"/>
        </w:rPr>
        <w:t>meet the non-functional requirements.</w:t>
      </w:r>
      <w:r>
        <w:rPr>
          <w:lang w:val="en-GB" w:eastAsia="en-GB"/>
        </w:rPr>
        <w:t xml:space="preserve"> Further investigation is needed.</w:t>
      </w:r>
    </w:p>
    <w:p w14:paraId="092DE8A2" w14:textId="77777777" w:rsidR="00F61D0B" w:rsidRPr="002F4037" w:rsidRDefault="00F61D0B" w:rsidP="00F61D0B"/>
    <w:p w14:paraId="26C576EF" w14:textId="286F7AA8" w:rsidR="00BA7BE9" w:rsidRDefault="00313778">
      <w:pPr>
        <w:pStyle w:val="WTstepsheading"/>
      </w:pPr>
      <w:r>
        <w:t>Import a Mule application in Anypoint Studio</w:t>
      </w:r>
      <w:r w:rsidR="00BA7BE9">
        <w:t xml:space="preserve">  </w:t>
      </w:r>
    </w:p>
    <w:p w14:paraId="258C201F" w14:textId="54B49EA2" w:rsidR="0017013C" w:rsidRDefault="00313778">
      <w:pPr>
        <w:pStyle w:val="WTStep"/>
      </w:pPr>
      <w:r>
        <w:t>Open Anypoint Studio.</w:t>
      </w:r>
    </w:p>
    <w:p w14:paraId="2A95ED12" w14:textId="0E170EB9" w:rsidR="00313778" w:rsidRDefault="00E60CAD">
      <w:pPr>
        <w:pStyle w:val="WTStep"/>
        <w:rPr>
          <w:rStyle w:val="Hyperlink"/>
          <w:color w:val="595959" w:themeColor="text1" w:themeTint="A6"/>
          <w:u w:val="none"/>
        </w:rPr>
      </w:pPr>
      <w:r>
        <w:rPr>
          <w:rStyle w:val="Hyperlink"/>
          <w:color w:val="595959" w:themeColor="text1" w:themeTint="A6"/>
          <w:u w:val="none"/>
        </w:rPr>
        <w:t>Select File &gt; Import.</w:t>
      </w:r>
    </w:p>
    <w:p w14:paraId="61C7E248" w14:textId="029E6A9C" w:rsidR="00313778" w:rsidRDefault="00313778">
      <w:pPr>
        <w:pStyle w:val="WTStep"/>
        <w:rPr>
          <w:rStyle w:val="Hyperlink"/>
          <w:color w:val="595959" w:themeColor="text1" w:themeTint="A6"/>
          <w:u w:val="none"/>
        </w:rPr>
      </w:pPr>
      <w:r>
        <w:rPr>
          <w:rStyle w:val="Hyperlink"/>
          <w:color w:val="595959" w:themeColor="text1" w:themeTint="A6"/>
          <w:u w:val="none"/>
        </w:rPr>
        <w:t>In the dialog</w:t>
      </w:r>
      <w:r w:rsidR="00E60CAD">
        <w:rPr>
          <w:rStyle w:val="Hyperlink"/>
          <w:color w:val="595959" w:themeColor="text1" w:themeTint="A6"/>
          <w:u w:val="none"/>
        </w:rPr>
        <w:t xml:space="preserve"> box</w:t>
      </w:r>
      <w:r>
        <w:rPr>
          <w:rStyle w:val="Hyperlink"/>
          <w:color w:val="595959" w:themeColor="text1" w:themeTint="A6"/>
          <w:u w:val="none"/>
        </w:rPr>
        <w:t>, select Anypoint Studio &gt; Anypoint Studio generated Deployable Archive (.zip)</w:t>
      </w:r>
      <w:r w:rsidR="00E60CAD">
        <w:rPr>
          <w:rStyle w:val="Hyperlink"/>
          <w:color w:val="595959" w:themeColor="text1" w:themeTint="A6"/>
          <w:u w:val="none"/>
        </w:rPr>
        <w:t>.</w:t>
      </w:r>
    </w:p>
    <w:p w14:paraId="4C40D4A0" w14:textId="4E576E93" w:rsidR="00313778" w:rsidRDefault="00313778">
      <w:pPr>
        <w:pStyle w:val="WTStep"/>
        <w:rPr>
          <w:rStyle w:val="Hyperlink"/>
          <w:color w:val="595959" w:themeColor="text1" w:themeTint="A6"/>
          <w:u w:val="none"/>
        </w:rPr>
      </w:pPr>
      <w:r>
        <w:rPr>
          <w:rStyle w:val="Hyperlink"/>
          <w:color w:val="595959" w:themeColor="text1" w:themeTint="A6"/>
          <w:u w:val="none"/>
        </w:rPr>
        <w:t>Select Next</w:t>
      </w:r>
      <w:r w:rsidR="00574A92">
        <w:rPr>
          <w:rStyle w:val="Hyperlink"/>
          <w:color w:val="595959" w:themeColor="text1" w:themeTint="A6"/>
          <w:u w:val="none"/>
        </w:rPr>
        <w:t>.</w:t>
      </w:r>
    </w:p>
    <w:p w14:paraId="5913C6E4" w14:textId="0A8F0C83" w:rsidR="00313778" w:rsidRDefault="00375683">
      <w:pPr>
        <w:pStyle w:val="WTStep"/>
        <w:rPr>
          <w:rStyle w:val="Hyperlink"/>
          <w:color w:val="595959" w:themeColor="text1" w:themeTint="A6"/>
          <w:u w:val="none"/>
        </w:rPr>
      </w:pPr>
      <w:r>
        <w:rPr>
          <w:rStyle w:val="Hyperlink"/>
          <w:color w:val="595959" w:themeColor="text1" w:themeTint="A6"/>
          <w:u w:val="none"/>
        </w:rPr>
        <w:t xml:space="preserve">Select </w:t>
      </w:r>
      <w:r w:rsidR="006B1188">
        <w:rPr>
          <w:rStyle w:val="Hyperlink"/>
          <w:color w:val="595959" w:themeColor="text1" w:themeTint="A6"/>
          <w:u w:val="none"/>
        </w:rPr>
        <w:t xml:space="preserve">file AcmeBankingServices.zip from the student files location, folder </w:t>
      </w:r>
      <w:r w:rsidR="00D9664B">
        <w:rPr>
          <w:rStyle w:val="Hyperlink"/>
          <w:color w:val="595959" w:themeColor="text1" w:themeTint="A6"/>
          <w:u w:val="none"/>
        </w:rPr>
        <w:t>Exercises</w:t>
      </w:r>
      <w:r w:rsidR="006B1188">
        <w:rPr>
          <w:rStyle w:val="Hyperlink"/>
          <w:color w:val="595959" w:themeColor="text1" w:themeTint="A6"/>
          <w:u w:val="none"/>
        </w:rPr>
        <w:t>/Module01</w:t>
      </w:r>
      <w:r w:rsidR="00574A92">
        <w:rPr>
          <w:rStyle w:val="Hyperlink"/>
          <w:color w:val="595959" w:themeColor="text1" w:themeTint="A6"/>
          <w:u w:val="none"/>
        </w:rPr>
        <w:t>.</w:t>
      </w:r>
    </w:p>
    <w:p w14:paraId="1AC40E45" w14:textId="0A711011" w:rsidR="00B0069B" w:rsidRPr="007C3F71" w:rsidRDefault="00B0069B">
      <w:pPr>
        <w:pStyle w:val="WTStep"/>
        <w:rPr>
          <w:rStyle w:val="Hyperlink"/>
          <w:color w:val="595959" w:themeColor="text1" w:themeTint="A6"/>
          <w:u w:val="none"/>
        </w:rPr>
      </w:pPr>
      <w:r>
        <w:rPr>
          <w:rStyle w:val="Hyperlink"/>
          <w:color w:val="595959" w:themeColor="text1" w:themeTint="A6"/>
          <w:u w:val="none"/>
        </w:rPr>
        <w:t>Select Finish</w:t>
      </w:r>
      <w:r w:rsidR="00574A92">
        <w:rPr>
          <w:rStyle w:val="Hyperlink"/>
          <w:color w:val="595959" w:themeColor="text1" w:themeTint="A6"/>
          <w:u w:val="none"/>
        </w:rPr>
        <w:t>.</w:t>
      </w:r>
    </w:p>
    <w:p w14:paraId="0F999D58" w14:textId="35FFAF3C" w:rsidR="00F2621B" w:rsidDel="007849FE" w:rsidRDefault="00621C43">
      <w:pPr>
        <w:pStyle w:val="WTstepsheading"/>
        <w:rPr>
          <w:del w:id="227" w:author="Roy Prins" w:date="2017-05-24T12:00:00Z"/>
        </w:rPr>
      </w:pPr>
      <w:del w:id="228" w:author="Roy Prins" w:date="2017-05-24T12:00:00Z">
        <w:r w:rsidDel="007849FE">
          <w:delText>Explore the imported application</w:delText>
        </w:r>
      </w:del>
    </w:p>
    <w:p w14:paraId="7F5838AA" w14:textId="3A7DCC78" w:rsidR="00B86900" w:rsidDel="007849FE" w:rsidRDefault="00A43EB3">
      <w:pPr>
        <w:pStyle w:val="WTstepsheading"/>
        <w:rPr>
          <w:del w:id="229" w:author="Roy Prins" w:date="2017-05-24T12:00:00Z"/>
        </w:rPr>
        <w:pPrChange w:id="230" w:author="Roy Prins" w:date="2017-05-29T14:49:00Z">
          <w:pPr>
            <w:pStyle w:val="WTStep"/>
            <w:keepNext/>
          </w:pPr>
        </w:pPrChange>
      </w:pPr>
      <w:del w:id="231" w:author="Roy Prins" w:date="2017-05-24T12:00:00Z">
        <w:r w:rsidDel="007849FE">
          <w:delText>Open file src/main/app/transferservice.xml</w:delText>
        </w:r>
        <w:r w:rsidR="006469AF" w:rsidDel="007849FE">
          <w:delText>.</w:delText>
        </w:r>
      </w:del>
    </w:p>
    <w:p w14:paraId="0104C639" w14:textId="2C16174F" w:rsidR="00520324" w:rsidDel="007849FE" w:rsidRDefault="00E2209F">
      <w:pPr>
        <w:pStyle w:val="WTstepsheading"/>
        <w:rPr>
          <w:del w:id="232" w:author="Roy Prins" w:date="2017-05-24T12:00:00Z"/>
        </w:rPr>
        <w:pPrChange w:id="233" w:author="Roy Prins" w:date="2017-05-29T14:49:00Z">
          <w:pPr>
            <w:pStyle w:val="WTStep"/>
          </w:pPr>
        </w:pPrChange>
      </w:pPr>
      <w:del w:id="234" w:author="Roy Prins" w:date="2017-05-24T12:00:00Z">
        <w:r w:rsidDel="007849FE">
          <w:delText xml:space="preserve">Inspect the </w:delText>
        </w:r>
        <w:r w:rsidR="000C5241" w:rsidDel="007849FE">
          <w:delText>message processors</w:delText>
        </w:r>
        <w:r w:rsidDel="007849FE">
          <w:delText xml:space="preserve"> of flow transferServiceFlow</w:delText>
        </w:r>
        <w:r w:rsidR="006469AF" w:rsidDel="007849FE">
          <w:delText>.</w:delText>
        </w:r>
      </w:del>
    </w:p>
    <w:p w14:paraId="350AE2E0" w14:textId="5AC33513" w:rsidR="0029481D" w:rsidDel="007849FE" w:rsidRDefault="00327BA3">
      <w:pPr>
        <w:pStyle w:val="WTstepsheading"/>
        <w:rPr>
          <w:del w:id="235" w:author="Roy Prins" w:date="2017-05-24T12:00:00Z"/>
        </w:rPr>
        <w:pPrChange w:id="236" w:author="Roy Prins" w:date="2017-05-29T14:49:00Z">
          <w:pPr>
            <w:pStyle w:val="WTStep"/>
            <w:keepNext/>
          </w:pPr>
        </w:pPrChange>
      </w:pPr>
      <w:del w:id="237" w:author="Roy Prins" w:date="2017-05-24T12:00:00Z">
        <w:r w:rsidDel="007849FE">
          <w:delText>In the main menu, select</w:delText>
        </w:r>
        <w:r w:rsidR="00F2621B" w:rsidDel="007849FE">
          <w:delText xml:space="preserve"> </w:delText>
        </w:r>
        <w:r w:rsidR="00FB0175" w:rsidDel="007849FE">
          <w:delText>Runtime Manager</w:delText>
        </w:r>
        <w:r w:rsidR="0029481D" w:rsidDel="007849FE">
          <w:delText>.</w:delText>
        </w:r>
      </w:del>
    </w:p>
    <w:p w14:paraId="213C78A2" w14:textId="23497464" w:rsidR="00B000E7" w:rsidRDefault="00E44134">
      <w:pPr>
        <w:pStyle w:val="WTstepsheading"/>
      </w:pPr>
      <w:r>
        <w:t>Familiarize yourself with</w:t>
      </w:r>
      <w:r w:rsidR="00B000E7">
        <w:t xml:space="preserve"> the imported application</w:t>
      </w:r>
    </w:p>
    <w:p w14:paraId="27EC9853" w14:textId="48CE048D" w:rsidR="00B000E7" w:rsidRDefault="00B000E7" w:rsidP="00B000E7">
      <w:pPr>
        <w:pStyle w:val="WTStep"/>
      </w:pPr>
      <w:r>
        <w:t>Open</w:t>
      </w:r>
      <w:r w:rsidR="007E35EE">
        <w:t xml:space="preserve"> flow configuration</w:t>
      </w:r>
      <w:r>
        <w:t xml:space="preserve"> file </w:t>
      </w:r>
      <w:proofErr w:type="spellStart"/>
      <w:r>
        <w:t>src</w:t>
      </w:r>
      <w:proofErr w:type="spellEnd"/>
      <w:r>
        <w:t>/main/app/transferservice.xml</w:t>
      </w:r>
      <w:r w:rsidR="006469AF">
        <w:t>.</w:t>
      </w:r>
    </w:p>
    <w:p w14:paraId="3A9C67D8" w14:textId="4B40696E" w:rsidR="00B000E7" w:rsidRDefault="00B000E7" w:rsidP="00B000E7">
      <w:pPr>
        <w:pStyle w:val="WTStep"/>
        <w:rPr>
          <w:ins w:id="238" w:author="Roy Prins" w:date="2017-05-22T16:41:00Z"/>
        </w:rPr>
      </w:pPr>
      <w:r>
        <w:t xml:space="preserve">Inspect the message processors of flow </w:t>
      </w:r>
      <w:proofErr w:type="spellStart"/>
      <w:r>
        <w:t>transferServiceFlow</w:t>
      </w:r>
      <w:proofErr w:type="spellEnd"/>
      <w:r w:rsidR="006469AF">
        <w:t>.</w:t>
      </w:r>
    </w:p>
    <w:p w14:paraId="42D8A287" w14:textId="2649E364" w:rsidR="00245E86" w:rsidRDefault="00245E86" w:rsidP="00B000E7">
      <w:pPr>
        <w:pStyle w:val="WTStep"/>
        <w:rPr>
          <w:ins w:id="239" w:author="Roy Prins" w:date="2017-05-22T16:41:00Z"/>
        </w:rPr>
      </w:pPr>
      <w:ins w:id="240" w:author="Roy Prins" w:date="2017-05-22T16:41:00Z">
        <w:r>
          <w:t>Open flow configuration files customerservice.xml.</w:t>
        </w:r>
      </w:ins>
    </w:p>
    <w:p w14:paraId="0BDFDDBA" w14:textId="6F52E47F" w:rsidR="00245E86" w:rsidRDefault="00245E86" w:rsidP="00B000E7">
      <w:pPr>
        <w:pStyle w:val="WTStep"/>
      </w:pPr>
      <w:ins w:id="241" w:author="Roy Prins" w:date="2017-05-22T16:42:00Z">
        <w:r>
          <w:t xml:space="preserve">Inspect the message processors of flow </w:t>
        </w:r>
        <w:proofErr w:type="spellStart"/>
        <w:r>
          <w:t>customerServiceFlow</w:t>
        </w:r>
        <w:proofErr w:type="spellEnd"/>
        <w:r>
          <w:t>.</w:t>
        </w:r>
      </w:ins>
    </w:p>
    <w:p w14:paraId="1358325E" w14:textId="43061C27" w:rsidR="00CF5797" w:rsidRDefault="00F90C7D" w:rsidP="00B000E7">
      <w:pPr>
        <w:pStyle w:val="WTStep"/>
      </w:pPr>
      <w:del w:id="242" w:author="Roy Prins" w:date="2017-05-19T16:27:00Z">
        <w:r w:rsidDel="00F90C7D">
          <w:rPr>
            <w:noProof/>
            <w:lang w:val="en-GB" w:eastAsia="en-GB"/>
          </w:rPr>
          <w:drawing>
            <wp:anchor distT="0" distB="0" distL="114300" distR="114300" simplePos="0" relativeHeight="251666432" behindDoc="0" locked="0" layoutInCell="1" allowOverlap="1" wp14:anchorId="7861D74A" wp14:editId="2092AB3E">
              <wp:simplePos x="0" y="0"/>
              <wp:positionH relativeFrom="column">
                <wp:posOffset>461645</wp:posOffset>
              </wp:positionH>
              <wp:positionV relativeFrom="paragraph">
                <wp:posOffset>349885</wp:posOffset>
              </wp:positionV>
              <wp:extent cx="5659755" cy="3662045"/>
              <wp:effectExtent l="25400" t="25400" r="106045" b="97155"/>
              <wp:wrapTopAndBottom/>
              <wp:docPr id="3" name="Picture 3" descr="/Users/royprins/Desktop/Screen Shot 2017-04-16 at 11.5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yprins/Desktop/Screen Shot 2017-04-16 at 11.50.4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9755" cy="366204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del w:id="243" w:author="Roy Prins" w:date="2017-05-26T12:38:00Z">
        <w:r w:rsidR="00EA13B5" w:rsidDel="003D5C6F">
          <w:rPr>
            <w:noProof/>
            <w:lang w:val="en-GB" w:eastAsia="en-GB"/>
          </w:rPr>
          <w:drawing>
            <wp:anchor distT="0" distB="0" distL="114300" distR="114300" simplePos="0" relativeHeight="251664384" behindDoc="0" locked="0" layoutInCell="1" allowOverlap="1" wp14:anchorId="532C9479" wp14:editId="35C039C6">
              <wp:simplePos x="0" y="0"/>
              <wp:positionH relativeFrom="column">
                <wp:posOffset>467360</wp:posOffset>
              </wp:positionH>
              <wp:positionV relativeFrom="paragraph">
                <wp:posOffset>534035</wp:posOffset>
              </wp:positionV>
              <wp:extent cx="2440940" cy="2532380"/>
              <wp:effectExtent l="25400" t="25400" r="99060" b="109220"/>
              <wp:wrapTopAndBottom/>
              <wp:docPr id="1" name="Picture 1" descr="/Users/royprins/Desktop/Screen Shot 2017-04-15 at 21.0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5 at 21.01.5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0940" cy="253238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CF5797">
        <w:t xml:space="preserve">Open and inspect the Java classes in </w:t>
      </w:r>
      <w:proofErr w:type="spellStart"/>
      <w:r w:rsidR="00CF5797">
        <w:t>src</w:t>
      </w:r>
      <w:proofErr w:type="spellEnd"/>
      <w:r w:rsidR="00CF5797">
        <w:t xml:space="preserve">/main/java, package </w:t>
      </w:r>
      <w:proofErr w:type="spellStart"/>
      <w:proofErr w:type="gramStart"/>
      <w:r w:rsidR="00CF5797">
        <w:t>com.mulesoft</w:t>
      </w:r>
      <w:proofErr w:type="gramEnd"/>
      <w:r w:rsidR="00CF5797">
        <w:t>.training.components</w:t>
      </w:r>
      <w:proofErr w:type="spellEnd"/>
      <w:r w:rsidR="00CF5797">
        <w:t>.</w:t>
      </w:r>
    </w:p>
    <w:p w14:paraId="12211363" w14:textId="34466F11" w:rsidR="00EA13B5" w:rsidRDefault="00EA13B5" w:rsidP="00B000E7">
      <w:pPr>
        <w:pStyle w:val="WTStep"/>
      </w:pPr>
      <w:r>
        <w:t xml:space="preserve">Open and inspect the java class </w:t>
      </w:r>
      <w:del w:id="244" w:author="Roy Prins" w:date="2017-05-22T16:42:00Z">
        <w:r w:rsidDel="00146AE2">
          <w:delText>StringToTransferListTransformers</w:delText>
        </w:r>
      </w:del>
      <w:ins w:id="245" w:author="Roy Prins" w:date="2017-05-22T16:42:00Z">
        <w:r w:rsidR="00146AE2">
          <w:t>CustomerLookupComponent</w:t>
        </w:r>
      </w:ins>
      <w:r>
        <w:t xml:space="preserve">.java in </w:t>
      </w:r>
      <w:proofErr w:type="spellStart"/>
      <w:r>
        <w:t>src</w:t>
      </w:r>
      <w:proofErr w:type="spellEnd"/>
      <w:r>
        <w:t xml:space="preserve">/main/java, package </w:t>
      </w:r>
      <w:proofErr w:type="spellStart"/>
      <w:proofErr w:type="gramStart"/>
      <w:r>
        <w:t>com.mulesoft</w:t>
      </w:r>
      <w:proofErr w:type="gramEnd"/>
      <w:r>
        <w:t>.training.</w:t>
      </w:r>
      <w:del w:id="246" w:author="Roy Prins" w:date="2017-05-22T16:43:00Z">
        <w:r w:rsidDel="00146AE2">
          <w:delText>transformers</w:delText>
        </w:r>
      </w:del>
      <w:ins w:id="247" w:author="Roy Prins" w:date="2017-05-22T16:43:00Z">
        <w:r w:rsidR="00146AE2">
          <w:t>components</w:t>
        </w:r>
      </w:ins>
      <w:proofErr w:type="spellEnd"/>
      <w:r>
        <w:t>.</w:t>
      </w:r>
    </w:p>
    <w:p w14:paraId="622D421C" w14:textId="4E938D02" w:rsidR="00F1595D" w:rsidRDefault="005A6203">
      <w:pPr>
        <w:pStyle w:val="WTstepsheading"/>
      </w:pPr>
      <w:r>
        <w:t>Run the application</w:t>
      </w:r>
    </w:p>
    <w:p w14:paraId="7CF51B82" w14:textId="6D8F0687" w:rsidR="00F1595D" w:rsidRDefault="009877F9" w:rsidP="00F1595D">
      <w:pPr>
        <w:pStyle w:val="WTStep"/>
      </w:pPr>
      <w:r>
        <w:t>From the main menu, select Run &gt; Run As &gt; Mule Application.</w:t>
      </w:r>
    </w:p>
    <w:p w14:paraId="2A3CE3CA" w14:textId="2DE9DDE6" w:rsidR="009877F9" w:rsidRDefault="009877F9" w:rsidP="00F1595D">
      <w:pPr>
        <w:pStyle w:val="WTStep"/>
      </w:pPr>
      <w:r>
        <w:t>Test the application by opening a browser and entering this address location:</w:t>
      </w:r>
    </w:p>
    <w:p w14:paraId="79DD96F7" w14:textId="14175B8F" w:rsidR="009877F9" w:rsidRDefault="009877F9">
      <w:pPr>
        <w:pStyle w:val="Code"/>
        <w:pPrChange w:id="248" w:author="Roy Prins" w:date="2017-05-22T16:47:00Z">
          <w:pPr>
            <w:pStyle w:val="WTStep"/>
            <w:numPr>
              <w:numId w:val="0"/>
            </w:numPr>
            <w:ind w:left="0" w:firstLine="0"/>
          </w:pPr>
        </w:pPrChange>
      </w:pPr>
      <w:r w:rsidRPr="003D5199">
        <w:rPr>
          <w:rPrChange w:id="249" w:author="Roy Prins" w:date="2017-05-22T16:47:00Z">
            <w:rPr>
              <w:rStyle w:val="Hyperlink"/>
            </w:rPr>
          </w:rPrChange>
        </w:rPr>
        <w:lastRenderedPageBreak/>
        <w:t>http://localhost:8081/customer?custid=1234</w:t>
      </w:r>
    </w:p>
    <w:p w14:paraId="619992EE" w14:textId="76F8A4C7" w:rsidR="009877F9" w:rsidRDefault="009877F9" w:rsidP="009877F9">
      <w:pPr>
        <w:pStyle w:val="WTStep"/>
      </w:pPr>
      <w:r>
        <w:t>Verify the results in JSON format in the browser</w:t>
      </w:r>
      <w:r w:rsidR="00E60CAD">
        <w:t>.</w:t>
      </w:r>
    </w:p>
    <w:p w14:paraId="68EEBFB2" w14:textId="3BD64FCB" w:rsidR="00D91E9C" w:rsidDel="00C91AC3" w:rsidRDefault="001462E5" w:rsidP="009877F9">
      <w:pPr>
        <w:pStyle w:val="WTStep"/>
        <w:rPr>
          <w:del w:id="250" w:author="Roy Prins" w:date="2017-05-22T16:44:00Z"/>
        </w:rPr>
      </w:pPr>
      <w:ins w:id="251" w:author="Roy Prins" w:date="2017-05-22T16:44:00Z">
        <w:r>
          <w:rPr>
            <w:noProof/>
            <w:lang w:val="en-GB" w:eastAsia="en-GB"/>
          </w:rPr>
          <w:drawing>
            <wp:anchor distT="0" distB="0" distL="114300" distR="114300" simplePos="0" relativeHeight="251698176" behindDoc="0" locked="0" layoutInCell="1" allowOverlap="1" wp14:anchorId="15599821" wp14:editId="12633693">
              <wp:simplePos x="0" y="0"/>
              <wp:positionH relativeFrom="column">
                <wp:posOffset>251460</wp:posOffset>
              </wp:positionH>
              <wp:positionV relativeFrom="paragraph">
                <wp:posOffset>357505</wp:posOffset>
              </wp:positionV>
              <wp:extent cx="5874385" cy="1941830"/>
              <wp:effectExtent l="0" t="0" r="0" b="0"/>
              <wp:wrapTopAndBottom/>
              <wp:docPr id="40" name="Picture 40" descr="/Users/royprins/Desktop/Screen Shot 2017-04-16 at 12.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yprins/Desktop/Screen Shot 2017-04-16 at 12.08.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4385" cy="1941830"/>
                      </a:xfrm>
                      <a:prstGeom prst="rect">
                        <a:avLst/>
                      </a:prstGeom>
                      <a:noFill/>
                      <a:ln>
                        <a:noFill/>
                      </a:ln>
                      <a:effectLst/>
                    </pic:spPr>
                  </pic:pic>
                </a:graphicData>
              </a:graphic>
              <wp14:sizeRelH relativeFrom="page">
                <wp14:pctWidth>0</wp14:pctWidth>
              </wp14:sizeRelH>
              <wp14:sizeRelV relativeFrom="page">
                <wp14:pctHeight>0</wp14:pctHeight>
              </wp14:sizeRelV>
            </wp:anchor>
          </w:drawing>
        </w:r>
      </w:ins>
      <w:del w:id="252" w:author="Roy Prins" w:date="2017-05-22T16:44:00Z">
        <w:r w:rsidR="00C91AC3" w:rsidDel="00C91AC3">
          <w:rPr>
            <w:noProof/>
            <w:lang w:val="en-GB" w:eastAsia="en-GB"/>
          </w:rPr>
          <w:drawing>
            <wp:anchor distT="0" distB="0" distL="114300" distR="114300" simplePos="0" relativeHeight="251667456" behindDoc="0" locked="0" layoutInCell="1" allowOverlap="1" wp14:anchorId="1FDC4EA5" wp14:editId="6BB327E3">
              <wp:simplePos x="0" y="0"/>
              <wp:positionH relativeFrom="column">
                <wp:posOffset>386715</wp:posOffset>
              </wp:positionH>
              <wp:positionV relativeFrom="paragraph">
                <wp:posOffset>349885</wp:posOffset>
              </wp:positionV>
              <wp:extent cx="5874385" cy="1941830"/>
              <wp:effectExtent l="25400" t="25400" r="94615" b="90170"/>
              <wp:wrapTopAndBottom/>
              <wp:docPr id="5" name="Picture 5" descr="/Users/royprins/Desktop/Screen Shot 2017-04-16 at 12.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yprins/Desktop/Screen Shot 2017-04-16 at 12.08.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4385" cy="194183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A84ABC">
        <w:t>Check the console in Anypoint Studio for log messages.</w:t>
      </w:r>
    </w:p>
    <w:p w14:paraId="4BD33962" w14:textId="0BD4F27D" w:rsidR="00AB24DA" w:rsidRDefault="00AB24DA">
      <w:pPr>
        <w:pStyle w:val="WTStep"/>
        <w:rPr>
          <w:ins w:id="253" w:author="Jeanette Stallons" w:date="2017-04-17T21:29:00Z"/>
        </w:rPr>
      </w:pPr>
    </w:p>
    <w:p w14:paraId="426D03EE" w14:textId="3B75042F" w:rsidR="00021C74" w:rsidRDefault="00021C74" w:rsidP="009877F9">
      <w:pPr>
        <w:pStyle w:val="WTStep"/>
      </w:pPr>
      <w:r>
        <w:t>Stop the application.</w:t>
      </w:r>
    </w:p>
    <w:p w14:paraId="1699D461" w14:textId="42B5A2D6" w:rsidR="0044637D" w:rsidRDefault="00D92D2C">
      <w:pPr>
        <w:pStyle w:val="WTstepsheading"/>
      </w:pPr>
      <w:r>
        <w:t xml:space="preserve">Add </w:t>
      </w:r>
      <w:del w:id="254" w:author="Roy Prins" w:date="2017-05-26T12:41:00Z">
        <w:r w:rsidDel="0087356B">
          <w:delText xml:space="preserve">performance </w:delText>
        </w:r>
      </w:del>
      <w:r>
        <w:t>loggi</w:t>
      </w:r>
      <w:ins w:id="255" w:author="Roy Prins" w:date="2017-05-26T12:41:00Z">
        <w:r w:rsidR="0087356B">
          <w:t>ng to the application</w:t>
        </w:r>
      </w:ins>
      <w:del w:id="256" w:author="Roy Prins" w:date="2017-05-26T12:41:00Z">
        <w:r w:rsidDel="0087356B">
          <w:delText>ng</w:delText>
        </w:r>
      </w:del>
    </w:p>
    <w:p w14:paraId="6CB7DD56" w14:textId="463A825C" w:rsidR="00D92D2C" w:rsidRDefault="00D92D2C" w:rsidP="00D92D2C">
      <w:pPr>
        <w:pStyle w:val="WTStep"/>
        <w:rPr>
          <w:lang w:eastAsia="ko-KR"/>
        </w:rPr>
      </w:pPr>
      <w:r>
        <w:rPr>
          <w:lang w:eastAsia="ko-KR"/>
        </w:rPr>
        <w:t>Open the customerservice.xml flow configuration file.</w:t>
      </w:r>
    </w:p>
    <w:p w14:paraId="6C52F980" w14:textId="73FCFFCF" w:rsidR="00D92D2C" w:rsidRDefault="00CB4041" w:rsidP="00D92D2C">
      <w:pPr>
        <w:pStyle w:val="WTStep"/>
        <w:rPr>
          <w:lang w:eastAsia="ko-KR"/>
        </w:rPr>
      </w:pPr>
      <w:r>
        <w:rPr>
          <w:lang w:eastAsia="ko-KR"/>
        </w:rPr>
        <w:t>From the p</w:t>
      </w:r>
      <w:r w:rsidR="00415510">
        <w:rPr>
          <w:lang w:eastAsia="ko-KR"/>
        </w:rPr>
        <w:t>alette, drag a Variable transformer</w:t>
      </w:r>
      <w:r>
        <w:rPr>
          <w:lang w:eastAsia="ko-KR"/>
        </w:rPr>
        <w:t xml:space="preserve"> to </w:t>
      </w:r>
      <w:r w:rsidR="00415510">
        <w:rPr>
          <w:lang w:eastAsia="ko-KR"/>
        </w:rPr>
        <w:t>flow</w:t>
      </w:r>
      <w:r>
        <w:rPr>
          <w:lang w:eastAsia="ko-KR"/>
        </w:rPr>
        <w:t xml:space="preserve"> </w:t>
      </w:r>
      <w:proofErr w:type="spellStart"/>
      <w:r>
        <w:rPr>
          <w:lang w:eastAsia="ko-KR"/>
        </w:rPr>
        <w:t>customerServiceFlow</w:t>
      </w:r>
      <w:proofErr w:type="spellEnd"/>
      <w:r w:rsidR="00E60CAD">
        <w:rPr>
          <w:lang w:eastAsia="ko-KR"/>
        </w:rPr>
        <w:t xml:space="preserve">; be </w:t>
      </w:r>
      <w:r>
        <w:rPr>
          <w:lang w:eastAsia="ko-KR"/>
        </w:rPr>
        <w:t>sure to place it before the existing Choice router</w:t>
      </w:r>
      <w:ins w:id="257" w:author="Roy Prins" w:date="2017-05-22T16:51:00Z">
        <w:r w:rsidR="0094057F">
          <w:rPr>
            <w:lang w:eastAsia="ko-KR"/>
          </w:rPr>
          <w:t xml:space="preserve"> with label “</w:t>
        </w:r>
        <w:proofErr w:type="spellStart"/>
        <w:r w:rsidR="0094057F">
          <w:rPr>
            <w:lang w:eastAsia="ko-KR"/>
          </w:rPr>
          <w:t>CustID</w:t>
        </w:r>
        <w:proofErr w:type="spellEnd"/>
        <w:r w:rsidR="0094057F">
          <w:rPr>
            <w:lang w:eastAsia="ko-KR"/>
          </w:rPr>
          <w:t>?”</w:t>
        </w:r>
      </w:ins>
      <w:r>
        <w:rPr>
          <w:lang w:eastAsia="ko-KR"/>
        </w:rPr>
        <w:t>.</w:t>
      </w:r>
    </w:p>
    <w:p w14:paraId="2575D1F1" w14:textId="6B2BC68E" w:rsidR="00CB4041" w:rsidRDefault="00CB4041" w:rsidP="00D92D2C">
      <w:pPr>
        <w:pStyle w:val="WTStep"/>
        <w:rPr>
          <w:lang w:eastAsia="ko-KR"/>
        </w:rPr>
      </w:pPr>
      <w:r>
        <w:rPr>
          <w:lang w:eastAsia="ko-KR"/>
        </w:rPr>
        <w:t xml:space="preserve">In the </w:t>
      </w:r>
      <w:r w:rsidR="00E60CAD">
        <w:rPr>
          <w:lang w:eastAsia="ko-KR"/>
        </w:rPr>
        <w:t>P</w:t>
      </w:r>
      <w:r>
        <w:rPr>
          <w:lang w:eastAsia="ko-KR"/>
        </w:rPr>
        <w:t>roperties view, set the name of the variable to “</w:t>
      </w:r>
      <w:r w:rsidRPr="006469AF">
        <w:rPr>
          <w:rStyle w:val="QuoteChar"/>
        </w:rPr>
        <w:t>STARTTIME</w:t>
      </w:r>
      <w:r>
        <w:rPr>
          <w:lang w:eastAsia="ko-KR"/>
        </w:rPr>
        <w:t>”.</w:t>
      </w:r>
    </w:p>
    <w:p w14:paraId="5F6456A2" w14:textId="60AE07B3" w:rsidR="00317363" w:rsidRDefault="001462E5" w:rsidP="00D92D2C">
      <w:pPr>
        <w:pStyle w:val="WTStep"/>
        <w:rPr>
          <w:lang w:eastAsia="ko-KR"/>
        </w:rPr>
      </w:pPr>
      <w:r>
        <w:rPr>
          <w:noProof/>
          <w:lang w:val="en-GB" w:eastAsia="en-GB"/>
        </w:rPr>
        <w:drawing>
          <wp:anchor distT="0" distB="0" distL="114300" distR="114300" simplePos="0" relativeHeight="251668480" behindDoc="0" locked="0" layoutInCell="1" allowOverlap="1" wp14:anchorId="15508C39" wp14:editId="290E281F">
            <wp:simplePos x="0" y="0"/>
            <wp:positionH relativeFrom="column">
              <wp:posOffset>249555</wp:posOffset>
            </wp:positionH>
            <wp:positionV relativeFrom="paragraph">
              <wp:posOffset>262890</wp:posOffset>
            </wp:positionV>
            <wp:extent cx="4826635" cy="1520190"/>
            <wp:effectExtent l="0" t="0" r="0" b="3810"/>
            <wp:wrapTopAndBottom/>
            <wp:docPr id="10" name="Picture 10" descr="/Users/royprins/Desktop/Screen Shot 2017-04-16 at 12.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yprins/Desktop/Screen Shot 2017-04-16 at 12.38.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35" cy="152019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317363">
        <w:rPr>
          <w:lang w:eastAsia="ko-KR"/>
        </w:rPr>
        <w:t>Set the Display name to “</w:t>
      </w:r>
      <w:r w:rsidR="00317363" w:rsidRPr="006469AF">
        <w:rPr>
          <w:rStyle w:val="QuoteChar"/>
        </w:rPr>
        <w:t>Set STARTTIME</w:t>
      </w:r>
      <w:r w:rsidR="00317363">
        <w:rPr>
          <w:lang w:eastAsia="ko-KR"/>
        </w:rPr>
        <w:t>”.</w:t>
      </w:r>
    </w:p>
    <w:p w14:paraId="34782A41" w14:textId="67090913" w:rsidR="003D5199" w:rsidRDefault="00CB4041" w:rsidP="00D92D2C">
      <w:pPr>
        <w:pStyle w:val="WTStep"/>
        <w:rPr>
          <w:ins w:id="258" w:author="Roy Prins" w:date="2017-05-22T16:48:00Z"/>
          <w:lang w:eastAsia="ko-KR"/>
        </w:rPr>
      </w:pPr>
      <w:r>
        <w:rPr>
          <w:lang w:eastAsia="ko-KR"/>
        </w:rPr>
        <w:t>Add the</w:t>
      </w:r>
      <w:ins w:id="259" w:author="Roy Prins" w:date="2017-05-22T16:48:00Z">
        <w:r w:rsidR="003D5199">
          <w:rPr>
            <w:lang w:eastAsia="ko-KR"/>
          </w:rPr>
          <w:t xml:space="preserve"> following</w:t>
        </w:r>
      </w:ins>
      <w:r>
        <w:rPr>
          <w:lang w:eastAsia="ko-KR"/>
        </w:rPr>
        <w:t xml:space="preserve"> MEL expression </w:t>
      </w:r>
      <w:del w:id="260" w:author="Roy Prins" w:date="2017-05-22T16:48:00Z">
        <w:r w:rsidRPr="006469AF" w:rsidDel="003D5199">
          <w:rPr>
            <w:rStyle w:val="QuoteChar"/>
          </w:rPr>
          <w:delText>#[server.nanoTime()]</w:delText>
        </w:r>
        <w:r w:rsidDel="003D5199">
          <w:rPr>
            <w:lang w:eastAsia="ko-KR"/>
          </w:rPr>
          <w:delText xml:space="preserve"> </w:delText>
        </w:r>
      </w:del>
      <w:r>
        <w:rPr>
          <w:lang w:eastAsia="ko-KR"/>
        </w:rPr>
        <w:t>as a value</w:t>
      </w:r>
      <w:ins w:id="261" w:author="Roy Prins" w:date="2017-05-22T16:48:00Z">
        <w:r w:rsidR="003D5199">
          <w:rPr>
            <w:lang w:eastAsia="ko-KR"/>
          </w:rPr>
          <w:t>:</w:t>
        </w:r>
      </w:ins>
    </w:p>
    <w:p w14:paraId="5B691E62" w14:textId="0AA259A1" w:rsidR="00CB4041" w:rsidRPr="0094057F" w:rsidRDefault="003D5199">
      <w:pPr>
        <w:pStyle w:val="Code"/>
        <w:rPr>
          <w:rPrChange w:id="262" w:author="Roy Prins" w:date="2017-05-22T16:51:00Z">
            <w:rPr>
              <w:lang w:eastAsia="ko-KR"/>
            </w:rPr>
          </w:rPrChange>
        </w:rPr>
        <w:pPrChange w:id="263" w:author="Roy Prins" w:date="2017-05-22T16:51:00Z">
          <w:pPr>
            <w:pStyle w:val="WTStep"/>
          </w:pPr>
        </w:pPrChange>
      </w:pPr>
      <w:ins w:id="264" w:author="Roy Prins" w:date="2017-05-22T16:48:00Z">
        <w:r w:rsidRPr="0094057F">
          <w:rPr>
            <w:rStyle w:val="QuoteChar"/>
            <w:rFonts w:ascii="Consolas" w:hAnsi="Consolas"/>
            <w:i w:val="0"/>
            <w:iCs w:val="0"/>
            <w:color w:val="595959" w:themeColor="text1" w:themeTint="A6"/>
            <w:rPrChange w:id="265" w:author="Roy Prins" w:date="2017-05-22T16:51:00Z">
              <w:rPr>
                <w:rStyle w:val="QuoteChar"/>
              </w:rPr>
            </w:rPrChange>
          </w:rPr>
          <w:t>#[</w:t>
        </w:r>
        <w:proofErr w:type="spellStart"/>
        <w:proofErr w:type="gramStart"/>
        <w:r w:rsidRPr="0094057F">
          <w:rPr>
            <w:rStyle w:val="QuoteChar"/>
            <w:rFonts w:ascii="Consolas" w:hAnsi="Consolas"/>
            <w:i w:val="0"/>
            <w:iCs w:val="0"/>
            <w:color w:val="595959" w:themeColor="text1" w:themeTint="A6"/>
            <w:rPrChange w:id="266" w:author="Roy Prins" w:date="2017-05-22T16:51:00Z">
              <w:rPr>
                <w:rStyle w:val="QuoteChar"/>
              </w:rPr>
            </w:rPrChange>
          </w:rPr>
          <w:t>server.nanoTime</w:t>
        </w:r>
        <w:proofErr w:type="spellEnd"/>
        <w:proofErr w:type="gramEnd"/>
        <w:r w:rsidRPr="0094057F">
          <w:rPr>
            <w:rStyle w:val="QuoteChar"/>
            <w:rFonts w:ascii="Consolas" w:hAnsi="Consolas"/>
            <w:i w:val="0"/>
            <w:iCs w:val="0"/>
            <w:color w:val="595959" w:themeColor="text1" w:themeTint="A6"/>
            <w:rPrChange w:id="267" w:author="Roy Prins" w:date="2017-05-22T16:51:00Z">
              <w:rPr>
                <w:rStyle w:val="QuoteChar"/>
              </w:rPr>
            </w:rPrChange>
          </w:rPr>
          <w:t>()]</w:t>
        </w:r>
      </w:ins>
      <w:del w:id="268" w:author="Roy Prins" w:date="2017-05-22T16:48:00Z">
        <w:r w:rsidR="00CB4041" w:rsidRPr="0094057F" w:rsidDel="003D5199">
          <w:rPr>
            <w:rPrChange w:id="269" w:author="Roy Prins" w:date="2017-05-22T16:51:00Z">
              <w:rPr/>
            </w:rPrChange>
          </w:rPr>
          <w:delText>.</w:delText>
        </w:r>
      </w:del>
    </w:p>
    <w:p w14:paraId="51D81C4E" w14:textId="4ACDEE47" w:rsidR="00931B05" w:rsidRDefault="00931B05" w:rsidP="00D92D2C">
      <w:pPr>
        <w:pStyle w:val="WTStep"/>
        <w:rPr>
          <w:lang w:eastAsia="ko-KR"/>
        </w:rPr>
      </w:pPr>
      <w:r>
        <w:rPr>
          <w:lang w:eastAsia="ko-KR"/>
        </w:rPr>
        <w:t>Save your changes.</w:t>
      </w:r>
    </w:p>
    <w:p w14:paraId="6AC2B606" w14:textId="3B2315D2" w:rsidR="00931B05" w:rsidRDefault="00E60CAD" w:rsidP="00D92D2C">
      <w:pPr>
        <w:pStyle w:val="WTStep"/>
        <w:rPr>
          <w:lang w:eastAsia="ko-KR"/>
        </w:rPr>
      </w:pPr>
      <w:r>
        <w:rPr>
          <w:lang w:eastAsia="ko-KR"/>
        </w:rPr>
        <w:t>At the</w:t>
      </w:r>
      <w:r w:rsidR="00E8676A">
        <w:rPr>
          <w:lang w:eastAsia="ko-KR"/>
        </w:rPr>
        <w:t xml:space="preserve"> end of the </w:t>
      </w:r>
      <w:proofErr w:type="spellStart"/>
      <w:r w:rsidR="00E8676A">
        <w:rPr>
          <w:lang w:eastAsia="ko-KR"/>
        </w:rPr>
        <w:t>customerServiceFlow</w:t>
      </w:r>
      <w:proofErr w:type="spellEnd"/>
      <w:r w:rsidR="00E8676A">
        <w:rPr>
          <w:lang w:eastAsia="ko-KR"/>
        </w:rPr>
        <w:t xml:space="preserve"> flow</w:t>
      </w:r>
      <w:r w:rsidR="004355CD">
        <w:rPr>
          <w:lang w:eastAsia="ko-KR"/>
        </w:rPr>
        <w:t>, add</w:t>
      </w:r>
      <w:r w:rsidR="00E8676A">
        <w:rPr>
          <w:lang w:eastAsia="ko-KR"/>
        </w:rPr>
        <w:t xml:space="preserve"> a Logger component</w:t>
      </w:r>
      <w:r w:rsidR="000F08C4">
        <w:rPr>
          <w:lang w:eastAsia="ko-KR"/>
        </w:rPr>
        <w:t>.</w:t>
      </w:r>
    </w:p>
    <w:p w14:paraId="555A48C0" w14:textId="77777777" w:rsidR="003D5199" w:rsidRDefault="00E60CAD" w:rsidP="00D92D2C">
      <w:pPr>
        <w:pStyle w:val="WTStep"/>
        <w:rPr>
          <w:ins w:id="270" w:author="Roy Prins" w:date="2017-05-22T16:48:00Z"/>
          <w:lang w:eastAsia="ko-KR"/>
        </w:rPr>
      </w:pPr>
      <w:r>
        <w:rPr>
          <w:lang w:eastAsia="ko-KR"/>
        </w:rPr>
        <w:t>Set</w:t>
      </w:r>
      <w:r w:rsidR="000F08C4">
        <w:rPr>
          <w:lang w:eastAsia="ko-KR"/>
        </w:rPr>
        <w:t xml:space="preserve"> this value as message: </w:t>
      </w:r>
    </w:p>
    <w:p w14:paraId="69B5B5CB" w14:textId="27C7A9F4" w:rsidR="000F08C4" w:rsidRPr="0094057F" w:rsidRDefault="00F03E08">
      <w:pPr>
        <w:pStyle w:val="Code"/>
        <w:ind w:left="720" w:firstLine="0"/>
        <w:rPr>
          <w:rPrChange w:id="271" w:author="Roy Prins" w:date="2017-05-22T16:51:00Z">
            <w:rPr>
              <w:lang w:eastAsia="ko-KR"/>
            </w:rPr>
          </w:rPrChange>
        </w:rPr>
        <w:pPrChange w:id="272" w:author="Roy Prins" w:date="2017-05-22T16:58:00Z">
          <w:pPr>
            <w:pStyle w:val="WTStep"/>
          </w:pPr>
        </w:pPrChange>
      </w:pPr>
      <w:proofErr w:type="gramStart"/>
      <w:r w:rsidRPr="0094057F">
        <w:rPr>
          <w:rStyle w:val="QuoteChar"/>
          <w:rFonts w:ascii="Consolas" w:hAnsi="Consolas"/>
          <w:i w:val="0"/>
          <w:iCs w:val="0"/>
          <w:color w:val="595959" w:themeColor="text1" w:themeTint="A6"/>
          <w:rPrChange w:id="273" w:author="Roy Prins" w:date="2017-05-22T16:51:00Z">
            <w:rPr>
              <w:rStyle w:val="QuoteChar"/>
            </w:rPr>
          </w:rPrChange>
        </w:rPr>
        <w:t>#[</w:t>
      </w:r>
      <w:proofErr w:type="gramEnd"/>
      <w:r w:rsidRPr="0094057F">
        <w:rPr>
          <w:rStyle w:val="QuoteChar"/>
          <w:rFonts w:ascii="Consolas" w:hAnsi="Consolas"/>
          <w:i w:val="0"/>
          <w:iCs w:val="0"/>
          <w:color w:val="595959" w:themeColor="text1" w:themeTint="A6"/>
          <w:rPrChange w:id="274" w:author="Roy Prins" w:date="2017-05-22T16:51:00Z">
            <w:rPr>
              <w:rStyle w:val="QuoteChar"/>
            </w:rPr>
          </w:rPrChange>
        </w:rPr>
        <w:t>'Processing took ' +(</w:t>
      </w:r>
      <w:proofErr w:type="spellStart"/>
      <w:r w:rsidRPr="0094057F">
        <w:rPr>
          <w:rStyle w:val="QuoteChar"/>
          <w:rFonts w:ascii="Consolas" w:hAnsi="Consolas"/>
          <w:i w:val="0"/>
          <w:iCs w:val="0"/>
          <w:color w:val="595959" w:themeColor="text1" w:themeTint="A6"/>
          <w:rPrChange w:id="275" w:author="Roy Prins" w:date="2017-05-22T16:51:00Z">
            <w:rPr>
              <w:rStyle w:val="QuoteChar"/>
            </w:rPr>
          </w:rPrChange>
        </w:rPr>
        <w:t>server.nanoTime</w:t>
      </w:r>
      <w:proofErr w:type="spellEnd"/>
      <w:r w:rsidRPr="0094057F">
        <w:rPr>
          <w:rStyle w:val="QuoteChar"/>
          <w:rFonts w:ascii="Consolas" w:hAnsi="Consolas"/>
          <w:i w:val="0"/>
          <w:iCs w:val="0"/>
          <w:color w:val="595959" w:themeColor="text1" w:themeTint="A6"/>
          <w:rPrChange w:id="276" w:author="Roy Prins" w:date="2017-05-22T16:51:00Z">
            <w:rPr>
              <w:rStyle w:val="QuoteChar"/>
            </w:rPr>
          </w:rPrChange>
        </w:rPr>
        <w:t xml:space="preserve">() - </w:t>
      </w:r>
      <w:proofErr w:type="spellStart"/>
      <w:r w:rsidRPr="0094057F">
        <w:rPr>
          <w:rStyle w:val="QuoteChar"/>
          <w:rFonts w:ascii="Consolas" w:hAnsi="Consolas"/>
          <w:i w:val="0"/>
          <w:iCs w:val="0"/>
          <w:color w:val="595959" w:themeColor="text1" w:themeTint="A6"/>
          <w:rPrChange w:id="277" w:author="Roy Prins" w:date="2017-05-22T16:51:00Z">
            <w:rPr>
              <w:rStyle w:val="QuoteChar"/>
            </w:rPr>
          </w:rPrChange>
        </w:rPr>
        <w:t>flowVars.STARTTIME</w:t>
      </w:r>
      <w:proofErr w:type="spellEnd"/>
      <w:r w:rsidRPr="0094057F">
        <w:rPr>
          <w:rStyle w:val="QuoteChar"/>
          <w:rFonts w:ascii="Consolas" w:hAnsi="Consolas"/>
          <w:i w:val="0"/>
          <w:iCs w:val="0"/>
          <w:color w:val="595959" w:themeColor="text1" w:themeTint="A6"/>
          <w:rPrChange w:id="278" w:author="Roy Prins" w:date="2017-05-22T16:51:00Z">
            <w:rPr>
              <w:rStyle w:val="QuoteChar"/>
            </w:rPr>
          </w:rPrChange>
        </w:rPr>
        <w:t>)/1000000 +' milliseconds to complete.</w:t>
      </w:r>
      <w:ins w:id="279" w:author="Roy Prins" w:date="2017-05-22T16:57:00Z">
        <w:r w:rsidR="00E0511A" w:rsidRPr="00E0511A">
          <w:rPr>
            <w:rStyle w:val="QuoteChar"/>
            <w:rFonts w:ascii="Consolas" w:hAnsi="Consolas"/>
            <w:i w:val="0"/>
            <w:iCs w:val="0"/>
            <w:color w:val="595959" w:themeColor="text1" w:themeTint="A6"/>
          </w:rPr>
          <w:t xml:space="preserve"> </w:t>
        </w:r>
        <w:r w:rsidR="00E0511A" w:rsidRPr="00A40D2F">
          <w:rPr>
            <w:rStyle w:val="QuoteChar"/>
            <w:rFonts w:ascii="Consolas" w:hAnsi="Consolas"/>
            <w:i w:val="0"/>
            <w:iCs w:val="0"/>
            <w:color w:val="595959" w:themeColor="text1" w:themeTint="A6"/>
          </w:rPr>
          <w:t>'</w:t>
        </w:r>
      </w:ins>
      <w:r w:rsidRPr="0094057F">
        <w:rPr>
          <w:rStyle w:val="QuoteChar"/>
          <w:rFonts w:ascii="Consolas" w:hAnsi="Consolas"/>
          <w:i w:val="0"/>
          <w:iCs w:val="0"/>
          <w:color w:val="595959" w:themeColor="text1" w:themeTint="A6"/>
          <w:rPrChange w:id="280" w:author="Roy Prins" w:date="2017-05-22T16:51:00Z">
            <w:rPr>
              <w:rStyle w:val="QuoteChar"/>
            </w:rPr>
          </w:rPrChange>
        </w:rPr>
        <w:t>]</w:t>
      </w:r>
    </w:p>
    <w:p w14:paraId="7908CD92" w14:textId="77777777" w:rsidR="0094057F" w:rsidRDefault="006469AF" w:rsidP="00D92D2C">
      <w:pPr>
        <w:pStyle w:val="WTStep"/>
        <w:rPr>
          <w:ins w:id="281" w:author="Roy Prins" w:date="2017-05-22T16:50:00Z"/>
          <w:lang w:eastAsia="ko-KR"/>
        </w:rPr>
      </w:pPr>
      <w:r>
        <w:rPr>
          <w:lang w:eastAsia="ko-KR"/>
        </w:rPr>
        <w:t>Start the application and send another request to the Customer service flow using a browser:</w:t>
      </w:r>
    </w:p>
    <w:p w14:paraId="3576D3E2" w14:textId="547F7D2B" w:rsidR="00F03E08" w:rsidRPr="006469AF" w:rsidRDefault="006469AF">
      <w:pPr>
        <w:pStyle w:val="Code"/>
        <w:rPr>
          <w:rStyle w:val="QuoteChar"/>
          <w:rFonts w:eastAsia="Calibri"/>
          <w:i w:val="0"/>
          <w:iCs w:val="0"/>
          <w:color w:val="595959" w:themeColor="text1" w:themeTint="A6"/>
        </w:rPr>
        <w:pPrChange w:id="282" w:author="Roy Prins" w:date="2017-05-22T16:58:00Z">
          <w:pPr>
            <w:pStyle w:val="WTStep"/>
          </w:pPr>
        </w:pPrChange>
      </w:pPr>
      <w:del w:id="283" w:author="Roy Prins" w:date="2017-05-22T16:50:00Z">
        <w:r w:rsidDel="0094057F">
          <w:lastRenderedPageBreak/>
          <w:delText xml:space="preserve"> </w:delText>
        </w:r>
      </w:del>
      <w:r w:rsidRPr="0094057F">
        <w:rPr>
          <w:rPrChange w:id="284" w:author="Roy Prins" w:date="2017-05-22T16:50:00Z">
            <w:rPr>
              <w:rStyle w:val="Hyperlink"/>
            </w:rPr>
          </w:rPrChange>
        </w:rPr>
        <w:t>http://localhost:8081/customer?custid=5678</w:t>
      </w:r>
      <w:del w:id="285" w:author="Roy Prins" w:date="2017-05-22T16:50:00Z">
        <w:r w:rsidDel="0094057F">
          <w:rPr>
            <w:rStyle w:val="QuoteChar"/>
          </w:rPr>
          <w:delText>.</w:delText>
        </w:r>
      </w:del>
    </w:p>
    <w:p w14:paraId="7A9FA96A" w14:textId="77777777" w:rsidR="001462E5" w:rsidRDefault="00F90C7D" w:rsidP="006469AF">
      <w:pPr>
        <w:pStyle w:val="WTStep"/>
        <w:rPr>
          <w:ins w:id="286" w:author="Roy Prins" w:date="2017-05-26T14:18:00Z"/>
        </w:rPr>
      </w:pPr>
      <w:del w:id="287" w:author="Roy Prins" w:date="2017-05-22T16:53:00Z">
        <w:r w:rsidDel="008C3CA6">
          <w:rPr>
            <w:noProof/>
            <w:lang w:val="en-GB" w:eastAsia="en-GB"/>
          </w:rPr>
          <w:drawing>
            <wp:anchor distT="0" distB="0" distL="114300" distR="114300" simplePos="0" relativeHeight="251665408" behindDoc="0" locked="0" layoutInCell="1" allowOverlap="1" wp14:anchorId="764ED4A0" wp14:editId="5F1A0964">
              <wp:simplePos x="0" y="0"/>
              <wp:positionH relativeFrom="column">
                <wp:posOffset>461645</wp:posOffset>
              </wp:positionH>
              <wp:positionV relativeFrom="paragraph">
                <wp:posOffset>612775</wp:posOffset>
              </wp:positionV>
              <wp:extent cx="5869305" cy="4017010"/>
              <wp:effectExtent l="25400" t="25400" r="99695" b="97790"/>
              <wp:wrapTopAndBottom/>
              <wp:docPr id="2" name="Picture 2" descr="/Users/royprins/.Trash/Screen Shot 2017-04-16 at 11.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Trash/Screen Shot 2017-04-16 at 11.43.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9305" cy="401701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6469AF">
        <w:t>Check the new log message in the Console.</w:t>
      </w:r>
    </w:p>
    <w:p w14:paraId="22957D25" w14:textId="5A333A39" w:rsidR="006469AF" w:rsidRDefault="006469AF">
      <w:pPr>
        <w:pStyle w:val="WTStep"/>
        <w:numPr>
          <w:ilvl w:val="0"/>
          <w:numId w:val="0"/>
        </w:numPr>
        <w:ind w:left="360"/>
        <w:pPrChange w:id="288" w:author="Roy Prins" w:date="2017-05-26T14:18:00Z">
          <w:pPr>
            <w:pStyle w:val="WTStep"/>
          </w:pPr>
        </w:pPrChange>
      </w:pPr>
      <w:r>
        <w:rPr>
          <w:noProof/>
          <w:lang w:val="en-GB" w:eastAsia="en-GB"/>
        </w:rPr>
        <w:drawing>
          <wp:inline distT="0" distB="0" distL="0" distR="0" wp14:anchorId="4ECA637F" wp14:editId="71A5F594">
            <wp:extent cx="5654523" cy="1737822"/>
            <wp:effectExtent l="25400" t="25400" r="35560" b="15240"/>
            <wp:docPr id="11" name="Picture 11" descr="/Users/royprins/Desktop/Screen Shot 2017-04-16 at 12.5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oyprins/Desktop/Screen Shot 2017-04-16 at 12.50.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1569" cy="1752281"/>
                    </a:xfrm>
                    <a:prstGeom prst="rect">
                      <a:avLst/>
                    </a:prstGeom>
                    <a:noFill/>
                    <a:ln>
                      <a:solidFill>
                        <a:schemeClr val="bg1">
                          <a:lumMod val="50000"/>
                        </a:schemeClr>
                      </a:solidFill>
                    </a:ln>
                    <a:effectLst/>
                  </pic:spPr>
                </pic:pic>
              </a:graphicData>
            </a:graphic>
          </wp:inline>
        </w:drawing>
      </w:r>
    </w:p>
    <w:p w14:paraId="509C60D2" w14:textId="3B40823B" w:rsidR="006469AF" w:rsidDel="0087356B" w:rsidRDefault="006469AF" w:rsidP="006469AF">
      <w:pPr>
        <w:pStyle w:val="WTStep"/>
        <w:rPr>
          <w:del w:id="289" w:author="Roy Prins" w:date="2017-05-26T12:41:00Z"/>
        </w:rPr>
      </w:pPr>
      <w:r>
        <w:t>Stop the application.</w:t>
      </w:r>
    </w:p>
    <w:p w14:paraId="2CE4D75B" w14:textId="77777777" w:rsidR="00A81567" w:rsidRDefault="00A81567">
      <w:pPr>
        <w:pStyle w:val="WTStep"/>
        <w:numPr>
          <w:ilvl w:val="0"/>
          <w:numId w:val="29"/>
        </w:numPr>
        <w:rPr>
          <w:ins w:id="290" w:author="Roy Prins" w:date="2017-05-22T16:55:00Z"/>
        </w:rPr>
        <w:pPrChange w:id="291" w:author="Roy Prins" w:date="2017-05-26T12:41:00Z">
          <w:pPr>
            <w:pStyle w:val="WTStep"/>
          </w:pPr>
        </w:pPrChange>
      </w:pPr>
    </w:p>
    <w:p w14:paraId="7A81E80C" w14:textId="77777777" w:rsidR="00A81567" w:rsidRPr="00D92D2C" w:rsidRDefault="00A81567" w:rsidP="00A81567">
      <w:pPr>
        <w:pStyle w:val="WTStep"/>
        <w:numPr>
          <w:ilvl w:val="0"/>
          <w:numId w:val="0"/>
        </w:numPr>
        <w:ind w:left="720" w:hanging="360"/>
      </w:pPr>
      <w:moveToRangeStart w:id="292" w:author="Roy Prins" w:date="2017-05-22T16:55:00Z" w:name="move483235477"/>
    </w:p>
    <w:p w14:paraId="64B00ABF" w14:textId="77777777" w:rsidR="00A81567" w:rsidRDefault="00A81567" w:rsidP="001200F0">
      <w:pPr>
        <w:pStyle w:val="WTStep"/>
        <w:numPr>
          <w:ilvl w:val="0"/>
          <w:numId w:val="0"/>
        </w:numPr>
        <w:pBdr>
          <w:top w:val="single" w:sz="4" w:space="1" w:color="auto"/>
          <w:left w:val="single" w:sz="4" w:space="4" w:color="auto"/>
          <w:bottom w:val="single" w:sz="4" w:space="1" w:color="auto"/>
          <w:right w:val="single" w:sz="4" w:space="4" w:color="auto"/>
        </w:pBdr>
        <w:ind w:left="180" w:right="180"/>
      </w:pPr>
      <w:moveTo w:id="293" w:author="Roy Prins" w:date="2017-05-22T16:55:00Z">
        <w:r>
          <w:t xml:space="preserve">Question 1:  What is the processing time of a </w:t>
        </w:r>
        <w:proofErr w:type="spellStart"/>
        <w:r>
          <w:t>CustomerService</w:t>
        </w:r>
        <w:proofErr w:type="spellEnd"/>
        <w:r>
          <w:t xml:space="preserve"> request?</w:t>
        </w:r>
      </w:moveTo>
    </w:p>
    <w:p w14:paraId="50991AED" w14:textId="77777777" w:rsidR="00A81567" w:rsidRDefault="00A81567" w:rsidP="001200F0">
      <w:pPr>
        <w:pStyle w:val="WTStep"/>
        <w:numPr>
          <w:ilvl w:val="0"/>
          <w:numId w:val="0"/>
        </w:numPr>
        <w:pBdr>
          <w:top w:val="single" w:sz="4" w:space="1" w:color="auto"/>
          <w:left w:val="single" w:sz="4" w:space="4" w:color="auto"/>
          <w:bottom w:val="single" w:sz="4" w:space="1" w:color="auto"/>
          <w:right w:val="single" w:sz="4" w:space="4" w:color="auto"/>
        </w:pBdr>
        <w:ind w:left="180" w:right="180"/>
      </w:pPr>
    </w:p>
    <w:p w14:paraId="1CAAD243" w14:textId="77777777" w:rsidR="00A81567" w:rsidRDefault="00A81567" w:rsidP="001200F0">
      <w:pPr>
        <w:pStyle w:val="WTStep"/>
        <w:numPr>
          <w:ilvl w:val="0"/>
          <w:numId w:val="0"/>
        </w:numPr>
        <w:pBdr>
          <w:top w:val="single" w:sz="4" w:space="1" w:color="auto"/>
          <w:left w:val="single" w:sz="4" w:space="4" w:color="auto"/>
          <w:bottom w:val="single" w:sz="4" w:space="1" w:color="auto"/>
          <w:right w:val="single" w:sz="4" w:space="4" w:color="auto"/>
        </w:pBdr>
        <w:ind w:left="180" w:right="180"/>
      </w:pPr>
      <w:moveTo w:id="294" w:author="Roy Prins" w:date="2017-05-22T16:55:00Z">
        <w:r>
          <w:t>Answer: ________________________________________________________________________</w:t>
        </w:r>
      </w:moveTo>
    </w:p>
    <w:p w14:paraId="605117D9" w14:textId="08CB3C5F" w:rsidR="00A81567" w:rsidRDefault="007849FE">
      <w:pPr>
        <w:pStyle w:val="WTStepNote"/>
        <w:ind w:left="180"/>
        <w:rPr>
          <w:ins w:id="295" w:author="Roy Prins" w:date="2017-05-26T12:44:00Z"/>
        </w:rPr>
        <w:pPrChange w:id="296" w:author="Roy Prins" w:date="2017-05-26T12:44:00Z">
          <w:pPr>
            <w:pStyle w:val="WTStep"/>
            <w:numPr>
              <w:numId w:val="0"/>
            </w:numPr>
            <w:ind w:left="360" w:firstLine="0"/>
          </w:pPr>
        </w:pPrChange>
      </w:pPr>
      <w:ins w:id="297" w:author="Roy Prins" w:date="2017-05-24T12:02:00Z">
        <w:r>
          <w:t xml:space="preserve">Note: there will be more questions. Please open file questions.txt from the </w:t>
        </w:r>
        <w:proofErr w:type="spellStart"/>
        <w:r>
          <w:t>StudentFiles</w:t>
        </w:r>
        <w:proofErr w:type="spellEnd"/>
        <w:r>
          <w:t xml:space="preserve"> location in a text editor and add your answers to that file.</w:t>
        </w:r>
      </w:ins>
    </w:p>
    <w:p w14:paraId="49A9EB1A" w14:textId="77777777" w:rsidR="001200F0" w:rsidRPr="001200F0" w:rsidRDefault="001200F0">
      <w:pPr>
        <w:pStyle w:val="WTStepNote"/>
        <w:ind w:left="180"/>
        <w:rPr>
          <w:rPrChange w:id="298" w:author="Roy Prins" w:date="2017-05-26T12:44:00Z">
            <w:rPr/>
          </w:rPrChange>
        </w:rPr>
        <w:pPrChange w:id="299" w:author="Roy Prins" w:date="2017-05-26T12:44:00Z">
          <w:pPr>
            <w:pStyle w:val="WTStep"/>
            <w:numPr>
              <w:numId w:val="0"/>
            </w:numPr>
            <w:ind w:left="360" w:firstLine="0"/>
          </w:pPr>
        </w:pPrChange>
      </w:pPr>
    </w:p>
    <w:moveToRangeEnd w:id="292"/>
    <w:p w14:paraId="62268324" w14:textId="43ECFF79" w:rsidR="00A81567" w:rsidRDefault="00A81567">
      <w:pPr>
        <w:pStyle w:val="WTstepsheading"/>
        <w:rPr>
          <w:ins w:id="300" w:author="Roy Prins" w:date="2017-05-22T16:55:00Z"/>
        </w:rPr>
        <w:pPrChange w:id="301" w:author="Roy Prins" w:date="2017-05-29T14:49:00Z">
          <w:pPr>
            <w:pStyle w:val="WTStep"/>
          </w:pPr>
        </w:pPrChange>
      </w:pPr>
      <w:ins w:id="302" w:author="Roy Prins" w:date="2017-05-22T16:56:00Z">
        <w:r>
          <w:t>Add more performance logging</w:t>
        </w:r>
      </w:ins>
    </w:p>
    <w:p w14:paraId="31448661" w14:textId="1CB6B7AE" w:rsidR="00415510" w:rsidRDefault="00415510" w:rsidP="006469AF">
      <w:pPr>
        <w:pStyle w:val="WTStep"/>
      </w:pPr>
      <w:r>
        <w:t>Open flow configuration file transferservice.xml.</w:t>
      </w:r>
    </w:p>
    <w:p w14:paraId="4C3808CE" w14:textId="63A2BE0B" w:rsidR="00415510" w:rsidRDefault="00415510" w:rsidP="006469AF">
      <w:pPr>
        <w:pStyle w:val="WTStep"/>
      </w:pPr>
      <w:r>
        <w:rPr>
          <w:lang w:eastAsia="ko-KR"/>
        </w:rPr>
        <w:t>From the palette, drag a Variable transfor</w:t>
      </w:r>
      <w:r w:rsidR="00E60CAD">
        <w:rPr>
          <w:lang w:eastAsia="ko-KR"/>
        </w:rPr>
        <w:t xml:space="preserve">mer to flow </w:t>
      </w:r>
      <w:proofErr w:type="spellStart"/>
      <w:r w:rsidR="00E60CAD">
        <w:rPr>
          <w:lang w:eastAsia="ko-KR"/>
        </w:rPr>
        <w:t>TransferServiceFlow</w:t>
      </w:r>
      <w:proofErr w:type="spellEnd"/>
      <w:r w:rsidR="00E60CAD">
        <w:rPr>
          <w:lang w:eastAsia="ko-KR"/>
        </w:rPr>
        <w:t>; m</w:t>
      </w:r>
      <w:r>
        <w:rPr>
          <w:lang w:eastAsia="ko-KR"/>
        </w:rPr>
        <w:t>ake sure to place the transformer at the beginning of the flow, directly after the message source (HTTP inbound endpoint).</w:t>
      </w:r>
    </w:p>
    <w:p w14:paraId="135DD2DF" w14:textId="3B383ED1" w:rsidR="00D01721" w:rsidRDefault="00D01721" w:rsidP="00D01721">
      <w:pPr>
        <w:pStyle w:val="WTStep"/>
        <w:rPr>
          <w:lang w:eastAsia="ko-KR"/>
        </w:rPr>
      </w:pPr>
      <w:r>
        <w:rPr>
          <w:lang w:eastAsia="ko-KR"/>
        </w:rPr>
        <w:t xml:space="preserve">In the </w:t>
      </w:r>
      <w:r w:rsidR="00E60CAD">
        <w:rPr>
          <w:lang w:eastAsia="ko-KR"/>
        </w:rPr>
        <w:t>P</w:t>
      </w:r>
      <w:r>
        <w:rPr>
          <w:lang w:eastAsia="ko-KR"/>
        </w:rPr>
        <w:t>roperties view, set the name of the variable to “</w:t>
      </w:r>
      <w:r w:rsidRPr="00D65326">
        <w:rPr>
          <w:rStyle w:val="QuoteChar"/>
          <w:i w:val="0"/>
          <w:rPrChange w:id="303" w:author="Roy Prins" w:date="2017-05-30T10:00:00Z">
            <w:rPr>
              <w:rStyle w:val="QuoteChar"/>
            </w:rPr>
          </w:rPrChange>
        </w:rPr>
        <w:t>STARTTIME</w:t>
      </w:r>
      <w:r>
        <w:rPr>
          <w:lang w:eastAsia="ko-KR"/>
        </w:rPr>
        <w:t>”.</w:t>
      </w:r>
    </w:p>
    <w:p w14:paraId="116F6EB6" w14:textId="77777777" w:rsidR="00D01721" w:rsidRDefault="00D01721" w:rsidP="00D01721">
      <w:pPr>
        <w:pStyle w:val="WTStep"/>
        <w:rPr>
          <w:lang w:eastAsia="ko-KR"/>
        </w:rPr>
      </w:pPr>
      <w:r>
        <w:rPr>
          <w:lang w:eastAsia="ko-KR"/>
        </w:rPr>
        <w:t xml:space="preserve">Set the Display </w:t>
      </w:r>
      <w:r w:rsidRPr="00D65326">
        <w:rPr>
          <w:lang w:eastAsia="ko-KR"/>
          <w:rPrChange w:id="304" w:author="Roy Prins" w:date="2017-05-30T10:00:00Z">
            <w:rPr>
              <w:lang w:eastAsia="ko-KR"/>
            </w:rPr>
          </w:rPrChange>
        </w:rPr>
        <w:t>name to “</w:t>
      </w:r>
      <w:r w:rsidRPr="00D65326">
        <w:rPr>
          <w:rStyle w:val="QuoteChar"/>
          <w:i w:val="0"/>
          <w:rPrChange w:id="305" w:author="Roy Prins" w:date="2017-05-30T10:00:00Z">
            <w:rPr>
              <w:rStyle w:val="QuoteChar"/>
            </w:rPr>
          </w:rPrChange>
        </w:rPr>
        <w:t>Set STARTTIME</w:t>
      </w:r>
      <w:r w:rsidRPr="00D65326">
        <w:rPr>
          <w:lang w:eastAsia="ko-KR"/>
          <w:rPrChange w:id="306" w:author="Roy Prins" w:date="2017-05-30T10:00:00Z">
            <w:rPr>
              <w:lang w:eastAsia="ko-KR"/>
            </w:rPr>
          </w:rPrChange>
        </w:rPr>
        <w:t>”.</w:t>
      </w:r>
    </w:p>
    <w:p w14:paraId="22172A41" w14:textId="77777777" w:rsidR="008C3CA6" w:rsidRDefault="008C3CA6" w:rsidP="008C3CA6">
      <w:pPr>
        <w:pStyle w:val="WTStep"/>
        <w:rPr>
          <w:ins w:id="307" w:author="Roy Prins" w:date="2017-05-22T16:53:00Z"/>
          <w:lang w:eastAsia="ko-KR"/>
        </w:rPr>
      </w:pPr>
      <w:ins w:id="308" w:author="Roy Prins" w:date="2017-05-22T16:53:00Z">
        <w:r>
          <w:rPr>
            <w:noProof/>
            <w:lang w:val="en-GB" w:eastAsia="en-GB"/>
          </w:rPr>
          <w:lastRenderedPageBreak/>
          <w:drawing>
            <wp:anchor distT="0" distB="0" distL="114300" distR="114300" simplePos="0" relativeHeight="251700224" behindDoc="0" locked="0" layoutInCell="1" allowOverlap="1" wp14:anchorId="7B09ECB5" wp14:editId="3346188F">
              <wp:simplePos x="0" y="0"/>
              <wp:positionH relativeFrom="column">
                <wp:posOffset>457200</wp:posOffset>
              </wp:positionH>
              <wp:positionV relativeFrom="paragraph">
                <wp:posOffset>234315</wp:posOffset>
              </wp:positionV>
              <wp:extent cx="4826635" cy="1520190"/>
              <wp:effectExtent l="25400" t="25400" r="100965" b="105410"/>
              <wp:wrapTopAndBottom/>
              <wp:docPr id="42" name="Picture 42" descr="/Users/royprins/Desktop/Screen Shot 2017-04-16 at 12.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yprins/Desktop/Screen Shot 2017-04-16 at 12.38.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35" cy="152019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lang w:eastAsia="ko-KR"/>
          </w:rPr>
          <w:t>Add the following MEL expression as a value:</w:t>
        </w:r>
      </w:ins>
    </w:p>
    <w:p w14:paraId="6DBCB21D" w14:textId="77777777" w:rsidR="008C3CA6" w:rsidRPr="00A40D2F" w:rsidRDefault="008C3CA6" w:rsidP="008C3CA6">
      <w:pPr>
        <w:pStyle w:val="Code"/>
        <w:rPr>
          <w:ins w:id="309" w:author="Roy Prins" w:date="2017-05-22T16:53:00Z"/>
        </w:rPr>
      </w:pPr>
      <w:ins w:id="310" w:author="Roy Prins" w:date="2017-05-22T16:53:00Z">
        <w:r w:rsidRPr="00A40D2F">
          <w:rPr>
            <w:rStyle w:val="QuoteChar"/>
            <w:rFonts w:ascii="Consolas" w:hAnsi="Consolas"/>
            <w:i w:val="0"/>
            <w:iCs w:val="0"/>
            <w:color w:val="595959" w:themeColor="text1" w:themeTint="A6"/>
          </w:rPr>
          <w:t>#[</w:t>
        </w:r>
        <w:proofErr w:type="spellStart"/>
        <w:proofErr w:type="gramStart"/>
        <w:r w:rsidRPr="00A40D2F">
          <w:rPr>
            <w:rStyle w:val="QuoteChar"/>
            <w:rFonts w:ascii="Consolas" w:hAnsi="Consolas"/>
            <w:i w:val="0"/>
            <w:iCs w:val="0"/>
            <w:color w:val="595959" w:themeColor="text1" w:themeTint="A6"/>
          </w:rPr>
          <w:t>server.nanoTime</w:t>
        </w:r>
        <w:proofErr w:type="spellEnd"/>
        <w:proofErr w:type="gramEnd"/>
        <w:r w:rsidRPr="00A40D2F">
          <w:rPr>
            <w:rStyle w:val="QuoteChar"/>
            <w:rFonts w:ascii="Consolas" w:hAnsi="Consolas"/>
            <w:i w:val="0"/>
            <w:iCs w:val="0"/>
            <w:color w:val="595959" w:themeColor="text1" w:themeTint="A6"/>
          </w:rPr>
          <w:t>()]</w:t>
        </w:r>
      </w:ins>
    </w:p>
    <w:p w14:paraId="101511F0" w14:textId="0B4CF31C" w:rsidR="00D01721" w:rsidDel="008C3CA6" w:rsidRDefault="00D01721" w:rsidP="00D01721">
      <w:pPr>
        <w:pStyle w:val="WTStep"/>
        <w:rPr>
          <w:del w:id="311" w:author="Roy Prins" w:date="2017-05-22T16:53:00Z"/>
        </w:rPr>
      </w:pPr>
      <w:del w:id="312" w:author="Roy Prins" w:date="2017-05-22T16:53:00Z">
        <w:r w:rsidDel="008C3CA6">
          <w:rPr>
            <w:noProof/>
            <w:lang w:val="en-GB" w:eastAsia="en-GB"/>
          </w:rPr>
          <w:drawing>
            <wp:anchor distT="0" distB="0" distL="114300" distR="114300" simplePos="0" relativeHeight="251670528" behindDoc="0" locked="0" layoutInCell="1" allowOverlap="1" wp14:anchorId="6D8934F1" wp14:editId="2328F0E1">
              <wp:simplePos x="0" y="0"/>
              <wp:positionH relativeFrom="column">
                <wp:posOffset>457200</wp:posOffset>
              </wp:positionH>
              <wp:positionV relativeFrom="paragraph">
                <wp:posOffset>234315</wp:posOffset>
              </wp:positionV>
              <wp:extent cx="4826635" cy="1520190"/>
              <wp:effectExtent l="25400" t="25400" r="100965" b="105410"/>
              <wp:wrapTopAndBottom/>
              <wp:docPr id="13" name="Picture 13" descr="/Users/royprins/Desktop/Screen Shot 2017-04-16 at 12.3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yprins/Desktop/Screen Shot 2017-04-16 at 12.38.4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6635" cy="152019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Del="008C3CA6">
          <w:rPr>
            <w:lang w:eastAsia="ko-KR"/>
          </w:rPr>
          <w:delText xml:space="preserve">Add the MEL expression </w:delText>
        </w:r>
        <w:r w:rsidRPr="006469AF" w:rsidDel="008C3CA6">
          <w:rPr>
            <w:rStyle w:val="QuoteChar"/>
          </w:rPr>
          <w:delText>#[server.nanoTime()]</w:delText>
        </w:r>
        <w:r w:rsidDel="008C3CA6">
          <w:rPr>
            <w:lang w:eastAsia="ko-KR"/>
          </w:rPr>
          <w:delText xml:space="preserve"> as a value.</w:delText>
        </w:r>
      </w:del>
    </w:p>
    <w:p w14:paraId="7AF89E79" w14:textId="77777777" w:rsidR="00D04C9D" w:rsidRDefault="00D04C9D" w:rsidP="00D01721">
      <w:pPr>
        <w:pStyle w:val="WTStep"/>
      </w:pPr>
      <w:r>
        <w:rPr>
          <w:lang w:eastAsia="ko-KR"/>
        </w:rPr>
        <w:t>Locate the Logger component at the end of the flow.</w:t>
      </w:r>
    </w:p>
    <w:p w14:paraId="6BDE805B" w14:textId="77777777" w:rsidR="008C3CA6" w:rsidRDefault="00D04C9D" w:rsidP="00D01721">
      <w:pPr>
        <w:pStyle w:val="WTStep"/>
        <w:rPr>
          <w:ins w:id="313" w:author="Roy Prins" w:date="2017-05-22T16:54:00Z"/>
        </w:rPr>
      </w:pPr>
      <w:r>
        <w:rPr>
          <w:lang w:eastAsia="ko-KR"/>
        </w:rPr>
        <w:t>Set the message value to</w:t>
      </w:r>
      <w:ins w:id="314" w:author="Roy Prins" w:date="2017-05-22T16:54:00Z">
        <w:r w:rsidR="008C3CA6">
          <w:rPr>
            <w:lang w:eastAsia="ko-KR"/>
          </w:rPr>
          <w:t>:</w:t>
        </w:r>
      </w:ins>
    </w:p>
    <w:p w14:paraId="78A46856" w14:textId="7DCE5392" w:rsidR="00D04C9D" w:rsidRPr="00A81567" w:rsidRDefault="00D04C9D">
      <w:pPr>
        <w:pStyle w:val="Code"/>
        <w:ind w:left="720" w:firstLine="0"/>
        <w:rPr>
          <w:rPrChange w:id="315" w:author="Roy Prins" w:date="2017-05-22T16:56:00Z">
            <w:rPr/>
          </w:rPrChange>
        </w:rPr>
        <w:pPrChange w:id="316" w:author="Roy Prins" w:date="2017-05-22T16:56:00Z">
          <w:pPr>
            <w:pStyle w:val="WTStep"/>
          </w:pPr>
        </w:pPrChange>
      </w:pPr>
      <w:del w:id="317" w:author="Roy Prins" w:date="2017-05-29T15:26:00Z">
        <w:r w:rsidRPr="00A81567" w:rsidDel="002560B6">
          <w:rPr>
            <w:rPrChange w:id="318" w:author="Roy Prins" w:date="2017-05-22T16:56:00Z">
              <w:rPr/>
            </w:rPrChange>
          </w:rPr>
          <w:delText xml:space="preserve"> </w:delText>
        </w:r>
      </w:del>
      <w:proofErr w:type="gramStart"/>
      <w:r w:rsidRPr="00A81567">
        <w:rPr>
          <w:rStyle w:val="QuoteChar"/>
          <w:rFonts w:ascii="Consolas" w:hAnsi="Consolas"/>
          <w:i w:val="0"/>
          <w:iCs w:val="0"/>
          <w:color w:val="595959" w:themeColor="text1" w:themeTint="A6"/>
          <w:rPrChange w:id="319" w:author="Roy Prins" w:date="2017-05-22T16:56:00Z">
            <w:rPr>
              <w:rStyle w:val="QuoteChar"/>
            </w:rPr>
          </w:rPrChange>
        </w:rPr>
        <w:t>#[</w:t>
      </w:r>
      <w:proofErr w:type="gramEnd"/>
      <w:r w:rsidRPr="00A81567">
        <w:rPr>
          <w:rStyle w:val="QuoteChar"/>
          <w:rFonts w:ascii="Consolas" w:hAnsi="Consolas"/>
          <w:i w:val="0"/>
          <w:iCs w:val="0"/>
          <w:color w:val="595959" w:themeColor="text1" w:themeTint="A6"/>
          <w:rPrChange w:id="320" w:author="Roy Prins" w:date="2017-05-22T16:56:00Z">
            <w:rPr>
              <w:rStyle w:val="QuoteChar"/>
            </w:rPr>
          </w:rPrChange>
        </w:rPr>
        <w:t>'Processing and auditing took ' +(</w:t>
      </w:r>
      <w:proofErr w:type="spellStart"/>
      <w:r w:rsidRPr="00A81567">
        <w:rPr>
          <w:rStyle w:val="QuoteChar"/>
          <w:rFonts w:ascii="Consolas" w:hAnsi="Consolas"/>
          <w:i w:val="0"/>
          <w:iCs w:val="0"/>
          <w:color w:val="595959" w:themeColor="text1" w:themeTint="A6"/>
          <w:rPrChange w:id="321" w:author="Roy Prins" w:date="2017-05-22T16:56:00Z">
            <w:rPr>
              <w:rStyle w:val="QuoteChar"/>
            </w:rPr>
          </w:rPrChange>
        </w:rPr>
        <w:t>server.nanoTime</w:t>
      </w:r>
      <w:proofErr w:type="spellEnd"/>
      <w:r w:rsidRPr="00A81567">
        <w:rPr>
          <w:rStyle w:val="QuoteChar"/>
          <w:rFonts w:ascii="Consolas" w:hAnsi="Consolas"/>
          <w:i w:val="0"/>
          <w:iCs w:val="0"/>
          <w:color w:val="595959" w:themeColor="text1" w:themeTint="A6"/>
          <w:rPrChange w:id="322" w:author="Roy Prins" w:date="2017-05-22T16:56:00Z">
            <w:rPr>
              <w:rStyle w:val="QuoteChar"/>
            </w:rPr>
          </w:rPrChange>
        </w:rPr>
        <w:t xml:space="preserve">() - </w:t>
      </w:r>
      <w:proofErr w:type="spellStart"/>
      <w:r w:rsidRPr="00A81567">
        <w:rPr>
          <w:rStyle w:val="QuoteChar"/>
          <w:rFonts w:ascii="Consolas" w:hAnsi="Consolas"/>
          <w:i w:val="0"/>
          <w:iCs w:val="0"/>
          <w:color w:val="595959" w:themeColor="text1" w:themeTint="A6"/>
          <w:rPrChange w:id="323" w:author="Roy Prins" w:date="2017-05-22T16:56:00Z">
            <w:rPr>
              <w:rStyle w:val="QuoteChar"/>
            </w:rPr>
          </w:rPrChange>
        </w:rPr>
        <w:t>flowVars.</w:t>
      </w:r>
      <w:ins w:id="324" w:author="Roy Prins" w:date="2017-05-30T08:08:00Z">
        <w:r w:rsidR="003906AF" w:rsidRPr="003906AF">
          <w:rPr>
            <w:rStyle w:val="QuoteChar"/>
            <w:rFonts w:ascii="Consolas" w:hAnsi="Consolas"/>
            <w:i w:val="0"/>
            <w:iCs w:val="0"/>
            <w:color w:val="595959" w:themeColor="text1" w:themeTint="A6"/>
          </w:rPr>
          <w:t>STARTTIME</w:t>
        </w:r>
      </w:ins>
      <w:proofErr w:type="spellEnd"/>
      <w:del w:id="325" w:author="Roy Prins" w:date="2017-05-30T08:08:00Z">
        <w:r w:rsidRPr="00A81567" w:rsidDel="003906AF">
          <w:rPr>
            <w:rStyle w:val="QuoteChar"/>
            <w:rFonts w:ascii="Consolas" w:hAnsi="Consolas"/>
            <w:i w:val="0"/>
            <w:iCs w:val="0"/>
            <w:color w:val="595959" w:themeColor="text1" w:themeTint="A6"/>
            <w:rPrChange w:id="326" w:author="Roy Prins" w:date="2017-05-22T16:56:00Z">
              <w:rPr>
                <w:rStyle w:val="QuoteChar"/>
              </w:rPr>
            </w:rPrChange>
          </w:rPr>
          <w:delText>starttime</w:delText>
        </w:r>
      </w:del>
      <w:r w:rsidRPr="00A81567">
        <w:rPr>
          <w:rStyle w:val="QuoteChar"/>
          <w:rFonts w:ascii="Consolas" w:hAnsi="Consolas"/>
          <w:i w:val="0"/>
          <w:iCs w:val="0"/>
          <w:color w:val="595959" w:themeColor="text1" w:themeTint="A6"/>
          <w:rPrChange w:id="327" w:author="Roy Prins" w:date="2017-05-22T16:56:00Z">
            <w:rPr>
              <w:rStyle w:val="QuoteChar"/>
            </w:rPr>
          </w:rPrChange>
        </w:rPr>
        <w:t>)</w:t>
      </w:r>
      <w:ins w:id="328" w:author="Roy Prins" w:date="2017-05-24T11:57:00Z">
        <w:r w:rsidR="00A128BF">
          <w:rPr>
            <w:rStyle w:val="QuoteChar"/>
            <w:rFonts w:ascii="Consolas" w:hAnsi="Consolas"/>
            <w:i w:val="0"/>
            <w:iCs w:val="0"/>
            <w:color w:val="595959" w:themeColor="text1" w:themeTint="A6"/>
          </w:rPr>
          <w:t xml:space="preserve"> </w:t>
        </w:r>
      </w:ins>
      <w:r w:rsidRPr="00A81567">
        <w:rPr>
          <w:rStyle w:val="QuoteChar"/>
          <w:rFonts w:ascii="Consolas" w:hAnsi="Consolas"/>
          <w:i w:val="0"/>
          <w:iCs w:val="0"/>
          <w:color w:val="595959" w:themeColor="text1" w:themeTint="A6"/>
          <w:rPrChange w:id="329" w:author="Roy Prins" w:date="2017-05-22T16:56:00Z">
            <w:rPr>
              <w:rStyle w:val="QuoteChar"/>
            </w:rPr>
          </w:rPrChange>
        </w:rPr>
        <w:t>/1000000 +' milliseconds to complete</w:t>
      </w:r>
      <w:r w:rsidR="00E84E53" w:rsidRPr="00A81567">
        <w:rPr>
          <w:rStyle w:val="QuoteChar"/>
          <w:rFonts w:ascii="Consolas" w:hAnsi="Consolas"/>
          <w:i w:val="0"/>
          <w:iCs w:val="0"/>
          <w:color w:val="595959" w:themeColor="text1" w:themeTint="A6"/>
          <w:rPrChange w:id="330" w:author="Roy Prins" w:date="2017-05-22T16:56:00Z">
            <w:rPr>
              <w:rStyle w:val="QuoteChar"/>
            </w:rPr>
          </w:rPrChange>
        </w:rPr>
        <w:t>'</w:t>
      </w:r>
      <w:r w:rsidRPr="00A81567">
        <w:rPr>
          <w:rStyle w:val="QuoteChar"/>
          <w:rFonts w:ascii="Consolas" w:hAnsi="Consolas"/>
          <w:i w:val="0"/>
          <w:iCs w:val="0"/>
          <w:color w:val="595959" w:themeColor="text1" w:themeTint="A6"/>
          <w:rPrChange w:id="331" w:author="Roy Prins" w:date="2017-05-22T16:56:00Z">
            <w:rPr>
              <w:rStyle w:val="QuoteChar"/>
            </w:rPr>
          </w:rPrChange>
        </w:rPr>
        <w:t>]</w:t>
      </w:r>
      <w:r w:rsidR="00E60CAD" w:rsidRPr="00A81567">
        <w:rPr>
          <w:rStyle w:val="QuoteChar"/>
          <w:rFonts w:ascii="Consolas" w:hAnsi="Consolas"/>
          <w:i w:val="0"/>
          <w:iCs w:val="0"/>
          <w:color w:val="595959" w:themeColor="text1" w:themeTint="A6"/>
          <w:rPrChange w:id="332" w:author="Roy Prins" w:date="2017-05-22T16:56:00Z">
            <w:rPr>
              <w:rStyle w:val="QuoteChar"/>
            </w:rPr>
          </w:rPrChange>
        </w:rPr>
        <w:t>.</w:t>
      </w:r>
    </w:p>
    <w:p w14:paraId="307DA89C" w14:textId="354A0D8F" w:rsidR="00D04C9D" w:rsidRDefault="00F05AAF" w:rsidP="00D01721">
      <w:pPr>
        <w:pStyle w:val="WTStep"/>
      </w:pPr>
      <w:r>
        <w:t>Save your changes.</w:t>
      </w:r>
    </w:p>
    <w:p w14:paraId="5BB10C97" w14:textId="63613832" w:rsidR="004355CD" w:rsidDel="007849FE" w:rsidRDefault="004355CD" w:rsidP="00D01721">
      <w:pPr>
        <w:pStyle w:val="WTStep"/>
        <w:rPr>
          <w:del w:id="333" w:author="Roy Prins" w:date="2017-05-24T12:04:00Z"/>
        </w:rPr>
      </w:pPr>
      <w:r>
        <w:t>Do not start the application at this time.</w:t>
      </w:r>
    </w:p>
    <w:p w14:paraId="323CD918" w14:textId="79B5243C" w:rsidR="004355CD" w:rsidRPr="00D92D2C" w:rsidDel="007849FE" w:rsidRDefault="004355CD">
      <w:pPr>
        <w:pStyle w:val="WTStep"/>
        <w:numPr>
          <w:ilvl w:val="0"/>
          <w:numId w:val="0"/>
        </w:numPr>
        <w:ind w:left="720" w:hanging="360"/>
        <w:rPr>
          <w:del w:id="334" w:author="Roy Prins" w:date="2017-05-24T12:03:00Z"/>
        </w:rPr>
        <w:pPrChange w:id="335" w:author="Roy Prins" w:date="2017-05-24T12:04:00Z">
          <w:pPr>
            <w:pStyle w:val="WTStep"/>
            <w:numPr>
              <w:numId w:val="0"/>
            </w:numPr>
            <w:ind w:left="0" w:firstLine="0"/>
          </w:pPr>
        </w:pPrChange>
      </w:pPr>
      <w:moveFromRangeStart w:id="336" w:author="Roy Prins" w:date="2017-05-22T16:55:00Z" w:name="move483235477"/>
    </w:p>
    <w:p w14:paraId="7DACCAD8" w14:textId="6B77191A" w:rsidR="00D91E9C" w:rsidDel="007849FE" w:rsidRDefault="003A7DBD">
      <w:pPr>
        <w:pStyle w:val="WTStep"/>
        <w:numPr>
          <w:ilvl w:val="0"/>
          <w:numId w:val="29"/>
        </w:numPr>
        <w:rPr>
          <w:del w:id="337" w:author="Roy Prins" w:date="2017-05-24T12:04:00Z"/>
        </w:rPr>
        <w:pPrChange w:id="338" w:author="Roy Prins" w:date="2017-05-24T12:04: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moveFrom w:id="339" w:author="Roy Prins" w:date="2017-05-22T16:55:00Z">
        <w:r w:rsidDel="00A81567">
          <w:t xml:space="preserve">Question 1: </w:t>
        </w:r>
        <w:r w:rsidR="00663110" w:rsidDel="00A81567">
          <w:t xml:space="preserve"> </w:t>
        </w:r>
        <w:r w:rsidDel="00A81567">
          <w:t>What is the processing time of a CustomerService request?</w:t>
        </w:r>
      </w:moveFrom>
    </w:p>
    <w:p w14:paraId="438E0D6D" w14:textId="530AF122" w:rsidR="003A7DBD" w:rsidDel="007849FE" w:rsidRDefault="003A7DBD">
      <w:pPr>
        <w:pStyle w:val="WTStep"/>
        <w:numPr>
          <w:ilvl w:val="0"/>
          <w:numId w:val="0"/>
        </w:numPr>
        <w:ind w:left="360"/>
        <w:rPr>
          <w:del w:id="340" w:author="Roy Prins" w:date="2017-05-24T12:04:00Z"/>
        </w:rPr>
        <w:pPrChange w:id="341" w:author="Roy Prins" w:date="2017-05-24T12:04: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p>
    <w:p w14:paraId="0BDB1113" w14:textId="39692DCA" w:rsidR="003A7DBD" w:rsidDel="00A81567" w:rsidRDefault="003A7DBD">
      <w:pPr>
        <w:pStyle w:val="WTStep"/>
        <w:numPr>
          <w:ilvl w:val="0"/>
          <w:numId w:val="29"/>
        </w:numPr>
        <w:pPrChange w:id="342" w:author="Roy Prins" w:date="2017-05-24T12:04: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moveFrom w:id="343" w:author="Roy Prins" w:date="2017-05-22T16:55:00Z">
        <w:r w:rsidDel="00A81567">
          <w:t>An</w:t>
        </w:r>
        <w:r w:rsidR="001D3BFE" w:rsidDel="00A81567">
          <w:t>s</w:t>
        </w:r>
        <w:r w:rsidDel="00A81567">
          <w:t>wer:</w:t>
        </w:r>
        <w:r w:rsidR="00663110" w:rsidDel="00A81567">
          <w:t xml:space="preserve"> </w:t>
        </w:r>
        <w:r w:rsidDel="00A81567">
          <w:t>_____________________________________________________________________</w:t>
        </w:r>
        <w:r w:rsidR="00663110" w:rsidDel="00A81567">
          <w:t>___</w:t>
        </w:r>
      </w:moveFrom>
    </w:p>
    <w:p w14:paraId="75EAE1A3" w14:textId="130E7680" w:rsidR="0044637D" w:rsidDel="00A81567" w:rsidRDefault="0044637D" w:rsidP="0044637D">
      <w:pPr>
        <w:pStyle w:val="WTStep"/>
        <w:numPr>
          <w:ilvl w:val="0"/>
          <w:numId w:val="0"/>
        </w:numPr>
        <w:ind w:left="360"/>
      </w:pPr>
    </w:p>
    <w:p w14:paraId="3EE74A74" w14:textId="21C86CDF" w:rsidR="00663110" w:rsidRDefault="00663110" w:rsidP="00663110">
      <w:pPr>
        <w:pStyle w:val="WTTitle"/>
      </w:pPr>
      <w:bookmarkStart w:id="344" w:name="_Toc483837047"/>
      <w:moveFromRangeEnd w:id="336"/>
      <w:r>
        <w:lastRenderedPageBreak/>
        <w:t>Walkthrough</w:t>
      </w:r>
      <w:r w:rsidRPr="00EC6281">
        <w:t xml:space="preserve"> </w:t>
      </w:r>
      <w:r>
        <w:t>1-2</w:t>
      </w:r>
      <w:r w:rsidRPr="00EC6281">
        <w:t xml:space="preserve">: </w:t>
      </w:r>
      <w:r>
        <w:t>Gather detailed performance metrics</w:t>
      </w:r>
      <w:bookmarkEnd w:id="344"/>
      <w:r>
        <w:t xml:space="preserve"> </w:t>
      </w:r>
    </w:p>
    <w:p w14:paraId="5864646A" w14:textId="1E6D142C" w:rsidR="00FD32C8" w:rsidRDefault="00FD32C8">
      <w:pPr>
        <w:pStyle w:val="Moduleobjectivesleadin"/>
        <w:rPr>
          <w:ins w:id="345" w:author="Roy Prins" w:date="2017-05-29T15:55:00Z"/>
        </w:rPr>
        <w:pPrChange w:id="346" w:author="Roy Prins" w:date="2017-05-29T15:55:00Z">
          <w:pPr/>
        </w:pPrChange>
      </w:pPr>
      <w:ins w:id="347" w:author="Roy Prins" w:date="2017-05-29T15:55:00Z">
        <w:r>
          <w:t>Objectives</w:t>
        </w:r>
      </w:ins>
    </w:p>
    <w:p w14:paraId="4A202A6B" w14:textId="128FBE06" w:rsidR="00663110" w:rsidRPr="002F4037" w:rsidDel="006D4086" w:rsidRDefault="00663110">
      <w:pPr>
        <w:rPr>
          <w:del w:id="348" w:author="Roy Prins" w:date="2017-05-26T12:37:00Z"/>
        </w:rPr>
        <w:pPrChange w:id="349" w:author="Roy Prins" w:date="2017-05-26T12:52:00Z">
          <w:pPr>
            <w:pStyle w:val="WTstepsheading"/>
          </w:pPr>
        </w:pPrChange>
      </w:pPr>
      <w:del w:id="350" w:author="Roy Prins" w:date="2017-05-26T12:37:00Z">
        <w:r w:rsidRPr="002F4037" w:rsidDel="006D4086">
          <w:delText>Introduction</w:delText>
        </w:r>
      </w:del>
    </w:p>
    <w:p w14:paraId="59AB9168" w14:textId="76A18E92" w:rsidR="00FD32C8" w:rsidRDefault="00663110">
      <w:pPr>
        <w:rPr>
          <w:ins w:id="351" w:author="Roy Prins" w:date="2017-05-29T15:55:00Z"/>
        </w:rPr>
      </w:pPr>
      <w:r w:rsidRPr="003E0808">
        <w:t xml:space="preserve">In this </w:t>
      </w:r>
      <w:r>
        <w:t>walkthrough</w:t>
      </w:r>
      <w:r w:rsidRPr="003E0808">
        <w:t xml:space="preserve">, </w:t>
      </w:r>
      <w:r>
        <w:t>you will</w:t>
      </w:r>
      <w:ins w:id="352" w:author="Roy Prins" w:date="2017-05-29T15:55:00Z">
        <w:r w:rsidR="00FD32C8">
          <w:t>:</w:t>
        </w:r>
      </w:ins>
    </w:p>
    <w:p w14:paraId="29C47A9A" w14:textId="70A30FAD" w:rsidR="00DB1784" w:rsidRDefault="00FD32C8">
      <w:pPr>
        <w:pStyle w:val="WTobjectives"/>
        <w:pPrChange w:id="353" w:author="Roy Prins" w:date="2017-05-29T15:55:00Z">
          <w:pPr/>
        </w:pPrChange>
      </w:pPr>
      <w:ins w:id="354" w:author="Roy Prins" w:date="2017-05-29T15:55:00Z">
        <w:r>
          <w:t>U</w:t>
        </w:r>
      </w:ins>
      <w:del w:id="355" w:author="Roy Prins" w:date="2017-05-29T15:55:00Z">
        <w:r w:rsidR="00663110" w:rsidDel="00FD32C8">
          <w:delText xml:space="preserve"> u</w:delText>
        </w:r>
      </w:del>
      <w:r w:rsidR="00663110">
        <w:t xml:space="preserve">se </w:t>
      </w:r>
      <w:r w:rsidR="0077320A">
        <w:t>a more advanced method</w:t>
      </w:r>
      <w:r w:rsidR="00663110">
        <w:t xml:space="preserve"> of gathering performance metrics and information, using Apache JMeter.</w:t>
      </w:r>
    </w:p>
    <w:p w14:paraId="3B57DD7D" w14:textId="74391797" w:rsidR="000B6BAE" w:rsidRPr="007D1A0F" w:rsidRDefault="007D1A0F">
      <w:pPr>
        <w:pStyle w:val="WTstepsheading"/>
      </w:pPr>
      <w:r w:rsidRPr="007D1A0F">
        <w:t>Prerequisite</w:t>
      </w:r>
      <w:r>
        <w:t>s</w:t>
      </w:r>
    </w:p>
    <w:p w14:paraId="65936ED6" w14:textId="77777777" w:rsidR="00175CDB" w:rsidRDefault="007D1A0F" w:rsidP="007D1A0F">
      <w:pPr>
        <w:pStyle w:val="ListParagraph"/>
        <w:numPr>
          <w:ilvl w:val="0"/>
          <w:numId w:val="8"/>
        </w:numPr>
        <w:rPr>
          <w:ins w:id="356" w:author="Roy Prins" w:date="2017-05-29T15:22:00Z"/>
        </w:rPr>
      </w:pPr>
      <w:r>
        <w:t>Completion of</w:t>
      </w:r>
      <w:del w:id="357" w:author="Roy Prins" w:date="2017-05-29T15:22:00Z">
        <w:r w:rsidDel="00175CDB">
          <w:delText xml:space="preserve"> previous</w:delText>
        </w:r>
      </w:del>
      <w:r>
        <w:t xml:space="preserve"> walkthrough</w:t>
      </w:r>
      <w:ins w:id="358" w:author="Roy Prins" w:date="2017-05-29T15:22:00Z">
        <w:r w:rsidR="00175CDB">
          <w:t xml:space="preserve"> 1-1</w:t>
        </w:r>
      </w:ins>
      <w:r>
        <w:t xml:space="preserve">. </w:t>
      </w:r>
    </w:p>
    <w:p w14:paraId="663CF98E" w14:textId="532DC1B1" w:rsidR="007D1A0F" w:rsidRDefault="007D1A0F" w:rsidP="007D1A0F">
      <w:pPr>
        <w:pStyle w:val="ListParagraph"/>
        <w:numPr>
          <w:ilvl w:val="0"/>
          <w:numId w:val="8"/>
        </w:numPr>
      </w:pPr>
      <w:r>
        <w:t>If you did not complete Walkth</w:t>
      </w:r>
      <w:r w:rsidR="00A06BBD">
        <w:t>r</w:t>
      </w:r>
      <w:r>
        <w:t xml:space="preserve">ough 1-1, import the solution for this walkthrough from the </w:t>
      </w:r>
      <w:proofErr w:type="spellStart"/>
      <w:r>
        <w:t>studentFiles</w:t>
      </w:r>
      <w:proofErr w:type="spellEnd"/>
      <w:ins w:id="359" w:author="Roy Prins" w:date="2017-05-29T15:22:00Z">
        <w:r w:rsidR="00175CDB">
          <w:t>,</w:t>
        </w:r>
      </w:ins>
      <w:r>
        <w:t xml:space="preserve"> folder 02-Solution/Module01, file </w:t>
      </w:r>
      <w:r w:rsidRPr="007D1A0F">
        <w:t>AcmeBankingServices-WT1-1</w:t>
      </w:r>
      <w:r>
        <w:t>.zip.</w:t>
      </w:r>
    </w:p>
    <w:p w14:paraId="469D173F" w14:textId="1371BDF2" w:rsidR="007D1A0F" w:rsidDel="00175CDB" w:rsidRDefault="007D1A0F" w:rsidP="007D1A0F">
      <w:pPr>
        <w:pStyle w:val="ListParagraph"/>
        <w:numPr>
          <w:ilvl w:val="0"/>
          <w:numId w:val="8"/>
        </w:numPr>
        <w:rPr>
          <w:del w:id="360" w:author="Roy Prins" w:date="2017-05-29T15:22:00Z"/>
        </w:rPr>
      </w:pPr>
      <w:del w:id="361" w:author="Roy Prins" w:date="2017-05-29T15:22:00Z">
        <w:r w:rsidDel="00175CDB">
          <w:delText>Installation of Apache JMeter. Please consult the setup document for more details.</w:delText>
        </w:r>
      </w:del>
    </w:p>
    <w:p w14:paraId="609DD3E5" w14:textId="7F045DE7" w:rsidR="007D59EE" w:rsidDel="00175CDB" w:rsidRDefault="007D59EE" w:rsidP="007D1A0F">
      <w:pPr>
        <w:pStyle w:val="ListParagraph"/>
        <w:numPr>
          <w:ilvl w:val="0"/>
          <w:numId w:val="8"/>
        </w:numPr>
        <w:rPr>
          <w:del w:id="362" w:author="Roy Prins" w:date="2017-05-29T15:22:00Z"/>
        </w:rPr>
      </w:pPr>
      <w:del w:id="363" w:author="Roy Prins" w:date="2017-05-29T15:22:00Z">
        <w:r w:rsidDel="00175CDB">
          <w:delText>Installation of a stand-alone Mule 3.8.x runtime.</w:delText>
        </w:r>
      </w:del>
    </w:p>
    <w:p w14:paraId="5D08E697" w14:textId="77777777" w:rsidR="007D1A0F" w:rsidRDefault="007D1A0F" w:rsidP="00150EC8"/>
    <w:p w14:paraId="3F2BB322" w14:textId="3263F9B4" w:rsidR="00F61D0B" w:rsidRPr="00F342DE" w:rsidRDefault="00F61D0B" w:rsidP="001200F0">
      <w:pPr>
        <w:pBdr>
          <w:top w:val="single" w:sz="4" w:space="1" w:color="auto"/>
          <w:left w:val="single" w:sz="4" w:space="4" w:color="auto"/>
          <w:bottom w:val="single" w:sz="4" w:space="1" w:color="auto"/>
          <w:right w:val="single" w:sz="4" w:space="4" w:color="auto"/>
        </w:pBdr>
        <w:ind w:left="180" w:right="180"/>
        <w:rPr>
          <w:b/>
        </w:rPr>
      </w:pPr>
      <w:r w:rsidRPr="00F342DE">
        <w:rPr>
          <w:b/>
        </w:rPr>
        <w:t xml:space="preserve">Background </w:t>
      </w:r>
      <w:r w:rsidR="00E60CAD">
        <w:rPr>
          <w:b/>
        </w:rPr>
        <w:t>s</w:t>
      </w:r>
      <w:r w:rsidRPr="00F342DE">
        <w:rPr>
          <w:b/>
        </w:rPr>
        <w:t>tory</w:t>
      </w:r>
    </w:p>
    <w:p w14:paraId="1140EC2C" w14:textId="406F2B4F" w:rsidR="00F61D0B" w:rsidRPr="00F61D0B" w:rsidRDefault="00F61D0B" w:rsidP="001200F0">
      <w:pPr>
        <w:pBdr>
          <w:top w:val="single" w:sz="4" w:space="1" w:color="auto"/>
          <w:left w:val="single" w:sz="4" w:space="4" w:color="auto"/>
          <w:bottom w:val="single" w:sz="4" w:space="1" w:color="auto"/>
          <w:right w:val="single" w:sz="4" w:space="4" w:color="auto"/>
        </w:pBdr>
        <w:ind w:left="180" w:right="180"/>
        <w:rPr>
          <w:rFonts w:ascii="Times New Roman" w:hAnsi="Times New Roman"/>
          <w:color w:val="auto"/>
          <w:sz w:val="24"/>
          <w:szCs w:val="24"/>
          <w:lang w:val="en-GB" w:eastAsia="en-GB"/>
        </w:rPr>
      </w:pPr>
      <w:r w:rsidRPr="00F61D0B">
        <w:rPr>
          <w:lang w:val="en-GB" w:eastAsia="en-GB"/>
        </w:rPr>
        <w:t>ACME Bank expects to grow steadily in the next two years in terms of new customers, but also with regard to services, transfers</w:t>
      </w:r>
      <w:r w:rsidR="00E60CAD">
        <w:rPr>
          <w:lang w:val="en-GB" w:eastAsia="en-GB"/>
        </w:rPr>
        <w:t>,</w:t>
      </w:r>
      <w:r w:rsidRPr="00F61D0B">
        <w:rPr>
          <w:lang w:val="en-GB" w:eastAsia="en-GB"/>
        </w:rPr>
        <w:t xml:space="preserve"> and new products. </w:t>
      </w:r>
    </w:p>
    <w:p w14:paraId="02B0FE8C" w14:textId="77777777" w:rsidR="00F61D0B" w:rsidRPr="00F61D0B" w:rsidRDefault="00F61D0B" w:rsidP="001200F0">
      <w:pPr>
        <w:pBdr>
          <w:top w:val="single" w:sz="4" w:space="1" w:color="auto"/>
          <w:left w:val="single" w:sz="4" w:space="4" w:color="auto"/>
          <w:bottom w:val="single" w:sz="4" w:space="1" w:color="auto"/>
          <w:right w:val="single" w:sz="4" w:space="4" w:color="auto"/>
        </w:pBdr>
        <w:ind w:left="180" w:right="180"/>
        <w:rPr>
          <w:rFonts w:ascii="Times New Roman" w:eastAsia="Times New Roman" w:hAnsi="Times New Roman"/>
          <w:color w:val="auto"/>
          <w:sz w:val="24"/>
          <w:szCs w:val="24"/>
          <w:lang w:val="en-GB" w:eastAsia="en-GB"/>
        </w:rPr>
      </w:pPr>
    </w:p>
    <w:p w14:paraId="5B21FAED" w14:textId="77777777" w:rsidR="00F61D0B" w:rsidRPr="00F61D0B" w:rsidRDefault="00F61D0B" w:rsidP="001200F0">
      <w:pPr>
        <w:pBdr>
          <w:top w:val="single" w:sz="4" w:space="1" w:color="auto"/>
          <w:left w:val="single" w:sz="4" w:space="4" w:color="auto"/>
          <w:bottom w:val="single" w:sz="4" w:space="1" w:color="auto"/>
          <w:right w:val="single" w:sz="4" w:space="4" w:color="auto"/>
        </w:pBdr>
        <w:ind w:left="180" w:right="180"/>
        <w:rPr>
          <w:rFonts w:ascii="Times New Roman" w:hAnsi="Times New Roman"/>
          <w:color w:val="auto"/>
          <w:sz w:val="24"/>
          <w:szCs w:val="24"/>
          <w:lang w:val="en-GB" w:eastAsia="en-GB"/>
        </w:rPr>
      </w:pPr>
      <w:r w:rsidRPr="00F61D0B">
        <w:rPr>
          <w:lang w:val="en-GB" w:eastAsia="en-GB"/>
        </w:rPr>
        <w:t>The newly appointed CTO defined to following non-functional requirements:</w:t>
      </w:r>
    </w:p>
    <w:p w14:paraId="41A44D89" w14:textId="652E04A0" w:rsidR="00F61D0B" w:rsidRPr="001200F0" w:rsidRDefault="007404A2">
      <w:pPr>
        <w:pBdr>
          <w:top w:val="single" w:sz="4" w:space="1" w:color="auto"/>
          <w:left w:val="single" w:sz="4" w:space="4" w:color="auto"/>
          <w:bottom w:val="single" w:sz="4" w:space="1" w:color="auto"/>
          <w:right w:val="single" w:sz="4" w:space="4" w:color="auto"/>
        </w:pBdr>
        <w:ind w:left="180" w:right="180"/>
        <w:rPr>
          <w:lang w:val="en-GB" w:eastAsia="en-GB"/>
        </w:rPr>
        <w:pPrChange w:id="364" w:author="Roy Prins" w:date="2017-05-26T12:44:00Z">
          <w:pPr>
            <w:pStyle w:val="ListParagraph"/>
            <w:numPr>
              <w:numId w:val="13"/>
            </w:numPr>
            <w:pBdr>
              <w:top w:val="single" w:sz="4" w:space="1" w:color="auto"/>
              <w:left w:val="single" w:sz="4" w:space="4" w:color="auto"/>
              <w:bottom w:val="single" w:sz="4" w:space="1" w:color="auto"/>
              <w:right w:val="single" w:sz="4" w:space="4" w:color="auto"/>
            </w:pBdr>
            <w:ind w:left="360" w:hanging="360"/>
          </w:pPr>
        </w:pPrChange>
      </w:pPr>
      <w:r w:rsidRPr="001200F0">
        <w:rPr>
          <w:lang w:val="en-GB" w:eastAsia="en-GB"/>
        </w:rPr>
        <w:t xml:space="preserve">NF001: </w:t>
      </w:r>
      <w:r w:rsidR="00F61D0B" w:rsidRPr="001200F0">
        <w:rPr>
          <w:lang w:val="en-GB" w:eastAsia="en-GB"/>
        </w:rPr>
        <w:t xml:space="preserve">The transfer processing service </w:t>
      </w:r>
      <w:r w:rsidR="00F342DE" w:rsidRPr="001200F0">
        <w:rPr>
          <w:lang w:val="en-GB" w:eastAsia="en-GB"/>
        </w:rPr>
        <w:t>must be able to process 2000 transfers within 5 seconds.</w:t>
      </w:r>
    </w:p>
    <w:p w14:paraId="573F5FC7" w14:textId="5732C6CB" w:rsidR="00F61D0B" w:rsidRPr="001200F0" w:rsidRDefault="007404A2">
      <w:pPr>
        <w:pBdr>
          <w:top w:val="single" w:sz="4" w:space="1" w:color="auto"/>
          <w:left w:val="single" w:sz="4" w:space="4" w:color="auto"/>
          <w:bottom w:val="single" w:sz="4" w:space="1" w:color="auto"/>
          <w:right w:val="single" w:sz="4" w:space="4" w:color="auto"/>
        </w:pBdr>
        <w:ind w:left="180" w:right="180"/>
        <w:rPr>
          <w:lang w:val="en-GB" w:eastAsia="en-GB"/>
        </w:rPr>
        <w:pPrChange w:id="365" w:author="Roy Prins" w:date="2017-05-26T12:44:00Z">
          <w:pPr>
            <w:pStyle w:val="ListParagraph"/>
            <w:numPr>
              <w:numId w:val="13"/>
            </w:numPr>
            <w:pBdr>
              <w:top w:val="single" w:sz="4" w:space="1" w:color="auto"/>
              <w:left w:val="single" w:sz="4" w:space="4" w:color="auto"/>
              <w:bottom w:val="single" w:sz="4" w:space="1" w:color="auto"/>
              <w:right w:val="single" w:sz="4" w:space="4" w:color="auto"/>
            </w:pBdr>
            <w:ind w:left="360" w:hanging="360"/>
          </w:pPr>
        </w:pPrChange>
      </w:pPr>
      <w:r w:rsidRPr="001200F0">
        <w:rPr>
          <w:lang w:val="en-GB" w:eastAsia="en-GB"/>
        </w:rPr>
        <w:t xml:space="preserve">NF002: </w:t>
      </w:r>
      <w:r w:rsidR="00F342DE" w:rsidRPr="001200F0">
        <w:rPr>
          <w:lang w:val="en-GB" w:eastAsia="en-GB"/>
        </w:rPr>
        <w:t>The customer service must be able to handle 200 concurrent requests.</w:t>
      </w:r>
    </w:p>
    <w:p w14:paraId="303182F1" w14:textId="77777777" w:rsidR="00F342DE" w:rsidRDefault="00F342DE" w:rsidP="001200F0">
      <w:pPr>
        <w:pBdr>
          <w:top w:val="single" w:sz="4" w:space="1" w:color="auto"/>
          <w:left w:val="single" w:sz="4" w:space="4" w:color="auto"/>
          <w:bottom w:val="single" w:sz="4" w:space="1" w:color="auto"/>
          <w:right w:val="single" w:sz="4" w:space="4" w:color="auto"/>
        </w:pBdr>
        <w:ind w:left="180" w:right="180"/>
        <w:rPr>
          <w:lang w:val="en-GB"/>
        </w:rPr>
      </w:pPr>
    </w:p>
    <w:p w14:paraId="02A2ADFF" w14:textId="0FB2F827" w:rsidR="00F61D0B" w:rsidRPr="00F61D0B" w:rsidRDefault="00F342DE" w:rsidP="001200F0">
      <w:pPr>
        <w:pBdr>
          <w:top w:val="single" w:sz="4" w:space="1" w:color="auto"/>
          <w:left w:val="single" w:sz="4" w:space="4" w:color="auto"/>
          <w:bottom w:val="single" w:sz="4" w:space="1" w:color="auto"/>
          <w:right w:val="single" w:sz="4" w:space="4" w:color="auto"/>
        </w:pBdr>
        <w:ind w:left="180" w:right="180"/>
        <w:rPr>
          <w:lang w:val="en-GB"/>
        </w:rPr>
      </w:pPr>
      <w:r>
        <w:rPr>
          <w:lang w:val="en-GB"/>
        </w:rPr>
        <w:t>Your task is to create performance tests to verify that the new</w:t>
      </w:r>
      <w:r w:rsidR="00A0215D">
        <w:rPr>
          <w:lang w:val="en-GB"/>
        </w:rPr>
        <w:t>ly developed</w:t>
      </w:r>
      <w:r>
        <w:rPr>
          <w:lang w:val="en-GB"/>
        </w:rPr>
        <w:t xml:space="preserve"> Mule application meets these requirements.</w:t>
      </w:r>
    </w:p>
    <w:p w14:paraId="0A83F034" w14:textId="77777777" w:rsidR="00F61D0B" w:rsidRDefault="00F61D0B" w:rsidP="00150EC8"/>
    <w:p w14:paraId="6FF194D6" w14:textId="5C22DF2D" w:rsidR="007D1A0F" w:rsidRPr="007D1A0F" w:rsidRDefault="007D1A0F">
      <w:pPr>
        <w:pStyle w:val="WTstepsheading"/>
      </w:pPr>
      <w:r w:rsidRPr="007D1A0F">
        <w:t xml:space="preserve">Run the </w:t>
      </w:r>
      <w:proofErr w:type="spellStart"/>
      <w:r w:rsidRPr="007D1A0F">
        <w:t>BankingServices</w:t>
      </w:r>
      <w:proofErr w:type="spellEnd"/>
      <w:r w:rsidRPr="007D1A0F">
        <w:t xml:space="preserve"> application</w:t>
      </w:r>
      <w:r>
        <w:t xml:space="preserve"> in Anypoint Studio</w:t>
      </w:r>
    </w:p>
    <w:p w14:paraId="21E7D546" w14:textId="7C583059" w:rsidR="007D1A0F" w:rsidRDefault="007D1A0F" w:rsidP="007D1A0F">
      <w:pPr>
        <w:pStyle w:val="ListParagraph"/>
        <w:numPr>
          <w:ilvl w:val="0"/>
          <w:numId w:val="10"/>
        </w:numPr>
      </w:pPr>
      <w:r>
        <w:t>Start Anypoint Studio.</w:t>
      </w:r>
    </w:p>
    <w:p w14:paraId="02CE63F2" w14:textId="5B1E8270" w:rsidR="007D1A0F" w:rsidRDefault="007D1A0F" w:rsidP="007D1A0F">
      <w:pPr>
        <w:pStyle w:val="ListParagraph"/>
        <w:numPr>
          <w:ilvl w:val="0"/>
          <w:numId w:val="10"/>
        </w:numPr>
      </w:pPr>
      <w:r>
        <w:t xml:space="preserve">Open and select the </w:t>
      </w:r>
      <w:proofErr w:type="spellStart"/>
      <w:ins w:id="366" w:author="Roy Prins" w:date="2017-05-30T08:11:00Z">
        <w:r w:rsidR="00292F66">
          <w:t>Acme</w:t>
        </w:r>
      </w:ins>
      <w:r>
        <w:t>BankingServices</w:t>
      </w:r>
      <w:proofErr w:type="spellEnd"/>
      <w:r>
        <w:t xml:space="preserve"> project.</w:t>
      </w:r>
    </w:p>
    <w:p w14:paraId="5E43B5F9" w14:textId="56BE4A63" w:rsidR="007D1A0F" w:rsidRDefault="007D1A0F" w:rsidP="007D1A0F">
      <w:pPr>
        <w:pStyle w:val="ListParagraph"/>
        <w:numPr>
          <w:ilvl w:val="0"/>
          <w:numId w:val="10"/>
        </w:numPr>
      </w:pPr>
      <w:r>
        <w:t>From the main menu, select Run &gt; Run As &gt; Mule Application.</w:t>
      </w:r>
    </w:p>
    <w:p w14:paraId="3A7B65F9" w14:textId="4BBEFE46" w:rsidR="007D1A0F" w:rsidRPr="007D1A0F" w:rsidRDefault="007D1A0F">
      <w:pPr>
        <w:pStyle w:val="WTstepsheading"/>
      </w:pPr>
      <w:r w:rsidRPr="007D1A0F">
        <w:t>Create a performance test in Apache JMeter</w:t>
      </w:r>
    </w:p>
    <w:p w14:paraId="13D9CB96" w14:textId="77777777" w:rsidR="007D1A0F" w:rsidRDefault="007D1A0F" w:rsidP="007D1A0F">
      <w:pPr>
        <w:pStyle w:val="ListParagraph"/>
        <w:numPr>
          <w:ilvl w:val="0"/>
          <w:numId w:val="10"/>
        </w:numPr>
      </w:pPr>
      <w:r>
        <w:t xml:space="preserve">Start Apache JMeter. </w:t>
      </w:r>
    </w:p>
    <w:p w14:paraId="2B03CC3D" w14:textId="2328EF39" w:rsidR="007D1A0F" w:rsidRDefault="007D1A0F">
      <w:pPr>
        <w:pStyle w:val="ListParagraph"/>
        <w:numPr>
          <w:ilvl w:val="1"/>
          <w:numId w:val="38"/>
        </w:numPr>
        <w:pPrChange w:id="367" w:author="Jeanette Stallons" w:date="2017-04-17T21:29:00Z">
          <w:pPr>
            <w:pStyle w:val="ListParagraph"/>
            <w:numPr>
              <w:ilvl w:val="1"/>
              <w:numId w:val="10"/>
            </w:numPr>
            <w:ind w:left="1440" w:hanging="360"/>
          </w:pPr>
        </w:pPrChange>
      </w:pPr>
      <w:r>
        <w:t>On Window, use the script JMETER_HOME\bin/jmeter.bat</w:t>
      </w:r>
    </w:p>
    <w:p w14:paraId="31CC11D5" w14:textId="224FFB14" w:rsidR="007D1A0F" w:rsidRDefault="007D1A0F">
      <w:pPr>
        <w:pStyle w:val="ListParagraph"/>
        <w:numPr>
          <w:ilvl w:val="1"/>
          <w:numId w:val="38"/>
        </w:numPr>
        <w:pPrChange w:id="368" w:author="Jeanette Stallons" w:date="2017-04-17T21:29:00Z">
          <w:pPr>
            <w:pStyle w:val="ListParagraph"/>
            <w:numPr>
              <w:ilvl w:val="1"/>
              <w:numId w:val="10"/>
            </w:numPr>
            <w:ind w:left="1440" w:hanging="360"/>
          </w:pPr>
        </w:pPrChange>
      </w:pPr>
      <w:r>
        <w:t xml:space="preserve">On </w:t>
      </w:r>
      <w:ins w:id="369" w:author="Roy Prins" w:date="2017-05-22T19:53:00Z">
        <w:r w:rsidR="00CF441A">
          <w:t>Linux/</w:t>
        </w:r>
        <w:r w:rsidR="00291065">
          <w:t>UNIX/</w:t>
        </w:r>
      </w:ins>
      <w:proofErr w:type="spellStart"/>
      <w:r>
        <w:t>MacOS</w:t>
      </w:r>
      <w:proofErr w:type="spellEnd"/>
      <w:r>
        <w:t>, use the script JMETER_HOME/bin/jmeter.sh</w:t>
      </w:r>
    </w:p>
    <w:p w14:paraId="0FB651FB" w14:textId="77777777" w:rsidR="00E60CAD" w:rsidRDefault="0080715B" w:rsidP="007D1A0F">
      <w:pPr>
        <w:pStyle w:val="ListParagraph"/>
        <w:numPr>
          <w:ilvl w:val="0"/>
          <w:numId w:val="10"/>
        </w:numPr>
      </w:pPr>
      <w:r>
        <w:t>In the main UI, select th</w:t>
      </w:r>
      <w:r w:rsidR="00E60CAD">
        <w:t>e Test Plan element in the left-</w:t>
      </w:r>
      <w:r>
        <w:t xml:space="preserve">hand panel. </w:t>
      </w:r>
    </w:p>
    <w:p w14:paraId="5B7608E6" w14:textId="019CE10C" w:rsidR="007D1A0F" w:rsidRDefault="0080715B" w:rsidP="007D1A0F">
      <w:pPr>
        <w:pStyle w:val="ListParagraph"/>
        <w:numPr>
          <w:ilvl w:val="0"/>
          <w:numId w:val="10"/>
        </w:numPr>
      </w:pPr>
      <w:r>
        <w:t>Set the name of the test plan to “</w:t>
      </w:r>
      <w:ins w:id="370" w:author="Roy Prins" w:date="2017-05-24T12:08:00Z">
        <w:r w:rsidR="00BF0ACD" w:rsidRPr="0080715B">
          <w:t>ACME Bank</w:t>
        </w:r>
        <w:r w:rsidR="00BF0ACD">
          <w:t xml:space="preserve"> Performance Test Plan</w:t>
        </w:r>
      </w:ins>
      <w:del w:id="371" w:author="Roy Prins" w:date="2017-05-24T12:08:00Z">
        <w:r w:rsidDel="00BF0ACD">
          <w:delText>ACME Banking Services performance tests</w:delText>
        </w:r>
      </w:del>
      <w:r>
        <w:t>”.</w:t>
      </w:r>
    </w:p>
    <w:p w14:paraId="4F2DB1B7" w14:textId="77135E2A" w:rsidR="0080715B" w:rsidRDefault="0080715B" w:rsidP="007D1A0F">
      <w:pPr>
        <w:pStyle w:val="ListParagraph"/>
        <w:numPr>
          <w:ilvl w:val="0"/>
          <w:numId w:val="10"/>
        </w:numPr>
      </w:pPr>
      <w:r>
        <w:t>In the main menu, select File &gt; Save Test Plan As.</w:t>
      </w:r>
    </w:p>
    <w:p w14:paraId="698038E3" w14:textId="69F85111" w:rsidR="0080715B" w:rsidRDefault="0080715B" w:rsidP="007D1A0F">
      <w:pPr>
        <w:pStyle w:val="ListParagraph"/>
        <w:numPr>
          <w:ilvl w:val="0"/>
          <w:numId w:val="10"/>
        </w:numPr>
      </w:pPr>
      <w:r>
        <w:lastRenderedPageBreak/>
        <w:t>Save the test plan as “</w:t>
      </w:r>
      <w:r w:rsidRPr="0080715B">
        <w:t>ACME Bank</w:t>
      </w:r>
      <w:ins w:id="372" w:author="Roy Prins" w:date="2017-05-24T12:07:00Z">
        <w:r w:rsidR="00594675">
          <w:t xml:space="preserve"> </w:t>
        </w:r>
      </w:ins>
      <w:del w:id="373" w:author="Roy Prins" w:date="2017-05-24T12:07:00Z">
        <w:r w:rsidRPr="0080715B" w:rsidDel="00594675">
          <w:delText>in</w:delText>
        </w:r>
        <w:r w:rsidDel="00594675">
          <w:delText xml:space="preserve">g Services </w:delText>
        </w:r>
      </w:del>
      <w:ins w:id="374" w:author="Roy Prins" w:date="2017-05-24T12:07:00Z">
        <w:r w:rsidR="00594675">
          <w:t>P</w:t>
        </w:r>
      </w:ins>
      <w:del w:id="375" w:author="Roy Prins" w:date="2017-05-24T12:07:00Z">
        <w:r w:rsidDel="00594675">
          <w:delText>p</w:delText>
        </w:r>
      </w:del>
      <w:r>
        <w:t xml:space="preserve">erformance </w:t>
      </w:r>
      <w:ins w:id="376" w:author="Roy Prins" w:date="2017-05-24T12:07:00Z">
        <w:r w:rsidR="00594675">
          <w:t>T</w:t>
        </w:r>
      </w:ins>
      <w:del w:id="377" w:author="Roy Prins" w:date="2017-05-24T12:07:00Z">
        <w:r w:rsidDel="00594675">
          <w:delText>t</w:delText>
        </w:r>
      </w:del>
      <w:r>
        <w:t>est</w:t>
      </w:r>
      <w:ins w:id="378" w:author="Roy Prins" w:date="2017-05-24T12:07:00Z">
        <w:r w:rsidR="00594675">
          <w:t xml:space="preserve"> </w:t>
        </w:r>
        <w:proofErr w:type="spellStart"/>
        <w:r w:rsidR="00594675">
          <w:t>Plan</w:t>
        </w:r>
      </w:ins>
      <w:ins w:id="379" w:author="Roy Prins" w:date="2017-05-24T12:08:00Z">
        <w:r w:rsidR="00CC012E">
          <w:t>.jmx</w:t>
        </w:r>
      </w:ins>
      <w:proofErr w:type="spellEnd"/>
      <w:del w:id="380" w:author="Roy Prins" w:date="2017-05-24T12:07:00Z">
        <w:r w:rsidDel="00594675">
          <w:delText>s</w:delText>
        </w:r>
      </w:del>
      <w:r>
        <w:t>” to a location of choice, for example your desktop folder.</w:t>
      </w:r>
    </w:p>
    <w:p w14:paraId="52014F28" w14:textId="0564AABC" w:rsidR="007404A2" w:rsidDel="0008736C" w:rsidRDefault="0008736C" w:rsidP="007D1A0F">
      <w:pPr>
        <w:pStyle w:val="ListParagraph"/>
        <w:numPr>
          <w:ilvl w:val="0"/>
          <w:numId w:val="10"/>
        </w:numPr>
        <w:rPr>
          <w:del w:id="381" w:author="Roy Prins" w:date="2017-05-22T19:53:00Z"/>
        </w:rPr>
      </w:pPr>
      <w:ins w:id="382" w:author="Roy Prins" w:date="2017-05-22T19:53:00Z">
        <w:r>
          <w:rPr>
            <w:noProof/>
            <w:lang w:val="en-GB" w:eastAsia="en-GB"/>
          </w:rPr>
          <w:drawing>
            <wp:anchor distT="0" distB="0" distL="114300" distR="114300" simplePos="0" relativeHeight="251702272" behindDoc="0" locked="0" layoutInCell="1" allowOverlap="1" wp14:anchorId="719CB65B" wp14:editId="10B8B8C8">
              <wp:simplePos x="0" y="0"/>
              <wp:positionH relativeFrom="column">
                <wp:posOffset>254000</wp:posOffset>
              </wp:positionH>
              <wp:positionV relativeFrom="paragraph">
                <wp:posOffset>252095</wp:posOffset>
              </wp:positionV>
              <wp:extent cx="4402455" cy="2404745"/>
              <wp:effectExtent l="0" t="0" r="0" b="8255"/>
              <wp:wrapTopAndBottom/>
              <wp:docPr id="43" name="Picture 43" descr="/Users/royprins/Desktop/Screen Shot 2017-04-16 at 16.0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6 at 16.03.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2455" cy="2404745"/>
                      </a:xfrm>
                      <a:prstGeom prst="rect">
                        <a:avLst/>
                      </a:prstGeom>
                      <a:noFill/>
                      <a:ln>
                        <a:noFill/>
                      </a:ln>
                      <a:effectLst/>
                    </pic:spPr>
                  </pic:pic>
                </a:graphicData>
              </a:graphic>
              <wp14:sizeRelH relativeFrom="page">
                <wp14:pctWidth>0</wp14:pctWidth>
              </wp14:sizeRelH>
              <wp14:sizeRelV relativeFrom="page">
                <wp14:pctHeight>0</wp14:pctHeight>
              </wp14:sizeRelV>
            </wp:anchor>
          </w:drawing>
        </w:r>
      </w:ins>
      <w:r w:rsidR="007404A2">
        <w:t>Right-click the test plan and select Add &gt; Threads (Users) &gt; Thread Group.</w:t>
      </w:r>
      <w:del w:id="383" w:author="Roy Prins" w:date="2017-05-22T19:53:00Z">
        <w:r w:rsidR="007404A2" w:rsidDel="0008736C">
          <w:rPr>
            <w:noProof/>
            <w:lang w:val="en-GB" w:eastAsia="en-GB"/>
          </w:rPr>
          <w:drawing>
            <wp:anchor distT="0" distB="0" distL="114300" distR="114300" simplePos="0" relativeHeight="251672576" behindDoc="0" locked="0" layoutInCell="1" allowOverlap="1" wp14:anchorId="6985A5F6" wp14:editId="46D7343C">
              <wp:simplePos x="0" y="0"/>
              <wp:positionH relativeFrom="column">
                <wp:posOffset>454660</wp:posOffset>
              </wp:positionH>
              <wp:positionV relativeFrom="paragraph">
                <wp:posOffset>217170</wp:posOffset>
              </wp:positionV>
              <wp:extent cx="5464175" cy="2985135"/>
              <wp:effectExtent l="25400" t="25400" r="98425" b="113665"/>
              <wp:wrapTopAndBottom/>
              <wp:docPr id="6" name="Picture 6" descr="/Users/royprins/Desktop/Screen Shot 2017-04-16 at 16.0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6 at 16.03.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64175" cy="298513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p>
    <w:p w14:paraId="4EC99A3E" w14:textId="70FF18BB" w:rsidR="0043027F" w:rsidRDefault="0043027F">
      <w:pPr>
        <w:pStyle w:val="ListParagraph"/>
        <w:numPr>
          <w:ilvl w:val="0"/>
          <w:numId w:val="10"/>
        </w:numPr>
        <w:rPr>
          <w:ins w:id="384" w:author="Jeanette Stallons" w:date="2017-04-17T21:27:00Z"/>
        </w:rPr>
      </w:pPr>
    </w:p>
    <w:p w14:paraId="2AD5B826" w14:textId="6F0AF882" w:rsidR="007404A2" w:rsidRDefault="008E3033" w:rsidP="007D1A0F">
      <w:pPr>
        <w:pStyle w:val="ListParagraph"/>
        <w:numPr>
          <w:ilvl w:val="0"/>
          <w:numId w:val="10"/>
        </w:numPr>
      </w:pPr>
      <w:r>
        <w:t xml:space="preserve">Set the name of the new </w:t>
      </w:r>
      <w:del w:id="385" w:author="Roy Prins" w:date="2017-05-29T13:42:00Z">
        <w:r w:rsidDel="00177241">
          <w:delText xml:space="preserve">thread group </w:delText>
        </w:r>
      </w:del>
      <w:ins w:id="386" w:author="Roy Prins" w:date="2017-05-29T13:42:00Z">
        <w:r w:rsidR="00177241">
          <w:t xml:space="preserve">thread group </w:t>
        </w:r>
      </w:ins>
      <w:r>
        <w:t>to “NF001”.</w:t>
      </w:r>
    </w:p>
    <w:p w14:paraId="55096C84" w14:textId="0238716C" w:rsidR="008E3033" w:rsidRPr="00DB3D78" w:rsidRDefault="00BD7745" w:rsidP="007D1A0F">
      <w:pPr>
        <w:pStyle w:val="ListParagraph"/>
        <w:numPr>
          <w:ilvl w:val="0"/>
          <w:numId w:val="10"/>
        </w:numPr>
        <w:rPr>
          <w:ins w:id="387" w:author="Roy Prins" w:date="2017-05-24T12:10:00Z"/>
          <w:rPrChange w:id="388" w:author="Roy Prins" w:date="2017-05-24T12:10:00Z">
            <w:rPr>
              <w:ins w:id="389" w:author="Roy Prins" w:date="2017-05-24T12:10:00Z"/>
              <w:lang w:val="en-GB" w:eastAsia="en-GB"/>
            </w:rPr>
          </w:rPrChange>
        </w:rPr>
      </w:pPr>
      <w:r>
        <w:t>Set the Comments to “</w:t>
      </w:r>
      <w:r w:rsidRPr="00F342DE">
        <w:rPr>
          <w:lang w:val="en-GB" w:eastAsia="en-GB"/>
        </w:rPr>
        <w:t>The transfer</w:t>
      </w:r>
      <w:r w:rsidR="00B55D85">
        <w:rPr>
          <w:lang w:val="en-GB" w:eastAsia="en-GB"/>
        </w:rPr>
        <w:t xml:space="preserve"> service</w:t>
      </w:r>
      <w:r w:rsidRPr="00F342DE">
        <w:rPr>
          <w:lang w:val="en-GB" w:eastAsia="en-GB"/>
        </w:rPr>
        <w:t xml:space="preserve"> must be able to process 2000 transfers within 5 seconds</w:t>
      </w:r>
      <w:r>
        <w:rPr>
          <w:lang w:val="en-GB" w:eastAsia="en-GB"/>
        </w:rPr>
        <w:t>”.</w:t>
      </w:r>
    </w:p>
    <w:p w14:paraId="62C05944" w14:textId="7EC3CB10" w:rsidR="00DB3D78" w:rsidRPr="001A0A84" w:rsidDel="00DB3D78" w:rsidRDefault="00DB3D78" w:rsidP="007D1A0F">
      <w:pPr>
        <w:pStyle w:val="ListParagraph"/>
        <w:numPr>
          <w:ilvl w:val="0"/>
          <w:numId w:val="10"/>
        </w:numPr>
        <w:rPr>
          <w:del w:id="390" w:author="Roy Prins" w:date="2017-05-24T12:10:00Z"/>
        </w:rPr>
      </w:pPr>
    </w:p>
    <w:p w14:paraId="0E644864" w14:textId="2EBB7109" w:rsidR="001A0A84" w:rsidRPr="00DB3D78" w:rsidRDefault="001A0A84" w:rsidP="007D1A0F">
      <w:pPr>
        <w:pStyle w:val="ListParagraph"/>
        <w:numPr>
          <w:ilvl w:val="0"/>
          <w:numId w:val="10"/>
        </w:numPr>
        <w:rPr>
          <w:ins w:id="391" w:author="Roy Prins" w:date="2017-05-24T12:10:00Z"/>
          <w:rPrChange w:id="392" w:author="Roy Prins" w:date="2017-05-24T12:10:00Z">
            <w:rPr>
              <w:ins w:id="393" w:author="Roy Prins" w:date="2017-05-24T12:10:00Z"/>
              <w:lang w:val="en-GB" w:eastAsia="en-GB"/>
            </w:rPr>
          </w:rPrChange>
        </w:rPr>
      </w:pPr>
      <w:r>
        <w:rPr>
          <w:lang w:val="en-GB" w:eastAsia="en-GB"/>
        </w:rPr>
        <w:t>Do not configure any other settings.</w:t>
      </w:r>
    </w:p>
    <w:p w14:paraId="385220D2" w14:textId="61918E0C" w:rsidR="00DB3D78" w:rsidRPr="001A0A84" w:rsidRDefault="00DB3D78">
      <w:pPr>
        <w:pStyle w:val="ListParagraph"/>
        <w:numPr>
          <w:ilvl w:val="0"/>
          <w:numId w:val="10"/>
        </w:numPr>
      </w:pPr>
      <w:ins w:id="394" w:author="Roy Prins" w:date="2017-05-24T12:10:00Z">
        <w:r>
          <w:rPr>
            <w:lang w:val="en-GB" w:eastAsia="en-GB"/>
          </w:rPr>
          <w:t>Save you</w:t>
        </w:r>
      </w:ins>
      <w:ins w:id="395" w:author="Roy Prins" w:date="2017-05-30T08:11:00Z">
        <w:r w:rsidR="00601139">
          <w:rPr>
            <w:lang w:val="en-GB" w:eastAsia="en-GB"/>
          </w:rPr>
          <w:t>r</w:t>
        </w:r>
      </w:ins>
      <w:ins w:id="396" w:author="Roy Prins" w:date="2017-05-24T12:10:00Z">
        <w:r>
          <w:rPr>
            <w:lang w:val="en-GB" w:eastAsia="en-GB"/>
          </w:rPr>
          <w:t xml:space="preserve"> changes by clicking File &gt; Save from the main menu.</w:t>
        </w:r>
      </w:ins>
    </w:p>
    <w:p w14:paraId="7588DAA0" w14:textId="12EC73F6" w:rsidR="001A0A84" w:rsidRPr="00F216F6" w:rsidRDefault="00F216F6" w:rsidP="00E60CAD">
      <w:pPr>
        <w:pStyle w:val="ListParagraph"/>
        <w:numPr>
          <w:ilvl w:val="0"/>
          <w:numId w:val="10"/>
        </w:numPr>
      </w:pPr>
      <w:del w:id="397" w:author="Roy Prins" w:date="2017-05-24T12:11:00Z">
        <w:r w:rsidDel="00DB3D78">
          <w:rPr>
            <w:noProof/>
            <w:lang w:val="en-GB" w:eastAsia="en-GB"/>
          </w:rPr>
          <w:drawing>
            <wp:anchor distT="0" distB="0" distL="114300" distR="114300" simplePos="0" relativeHeight="251671552" behindDoc="0" locked="0" layoutInCell="1" allowOverlap="1" wp14:anchorId="212DADA2" wp14:editId="48FBB258">
              <wp:simplePos x="0" y="0"/>
              <wp:positionH relativeFrom="column">
                <wp:posOffset>463550</wp:posOffset>
              </wp:positionH>
              <wp:positionV relativeFrom="paragraph">
                <wp:posOffset>261620</wp:posOffset>
              </wp:positionV>
              <wp:extent cx="4618990" cy="2536190"/>
              <wp:effectExtent l="25400" t="25400" r="105410" b="105410"/>
              <wp:wrapTopAndBottom/>
              <wp:docPr id="8" name="Picture 8" descr="/Users/royprins/Desktop/Screen Shot 2017-04-16 at 16.0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yprins/Desktop/Screen Shot 2017-04-16 at 16.09.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8990" cy="253619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1A0A84">
        <w:rPr>
          <w:lang w:val="en-GB" w:eastAsia="en-GB"/>
        </w:rPr>
        <w:t xml:space="preserve">Right-click </w:t>
      </w:r>
      <w:del w:id="398" w:author="Roy Prins" w:date="2017-05-29T13:42:00Z">
        <w:r w:rsidR="001A0A84" w:rsidDel="00177241">
          <w:rPr>
            <w:lang w:val="en-GB" w:eastAsia="en-GB"/>
          </w:rPr>
          <w:delText xml:space="preserve">thread group </w:delText>
        </w:r>
      </w:del>
      <w:ins w:id="399" w:author="Roy Prins" w:date="2017-05-29T13:42:00Z">
        <w:r w:rsidR="00177241">
          <w:rPr>
            <w:lang w:val="en-GB" w:eastAsia="en-GB"/>
          </w:rPr>
          <w:t>thread group</w:t>
        </w:r>
      </w:ins>
      <w:ins w:id="400" w:author="Roy Prins" w:date="2017-05-29T13:43:00Z">
        <w:r w:rsidR="00177241">
          <w:rPr>
            <w:lang w:val="en-GB" w:eastAsia="en-GB"/>
          </w:rPr>
          <w:t xml:space="preserve"> </w:t>
        </w:r>
      </w:ins>
      <w:r w:rsidR="001A0A84">
        <w:rPr>
          <w:lang w:val="en-GB" w:eastAsia="en-GB"/>
        </w:rPr>
        <w:t>NF001</w:t>
      </w:r>
      <w:r w:rsidR="00E60CAD">
        <w:rPr>
          <w:lang w:val="en-GB" w:eastAsia="en-GB"/>
        </w:rPr>
        <w:t xml:space="preserve"> and s</w:t>
      </w:r>
      <w:r w:rsidRPr="00E60CAD">
        <w:rPr>
          <w:lang w:val="en-GB" w:eastAsia="en-GB"/>
        </w:rPr>
        <w:t>elect Add &gt; Sampler &gt; HTTP Request</w:t>
      </w:r>
      <w:r w:rsidR="00E60CAD" w:rsidRPr="00E60CAD">
        <w:rPr>
          <w:lang w:val="en-GB" w:eastAsia="en-GB"/>
        </w:rPr>
        <w:t>.</w:t>
      </w:r>
    </w:p>
    <w:p w14:paraId="272F2EF1" w14:textId="6521BCE4" w:rsidR="0043027F" w:rsidRDefault="00DB3D78">
      <w:pPr>
        <w:pStyle w:val="ListParagraph"/>
        <w:ind w:left="360"/>
        <w:rPr>
          <w:ins w:id="401" w:author="Jeanette Stallons" w:date="2017-04-17T21:27:00Z"/>
        </w:rPr>
        <w:pPrChange w:id="402" w:author="Roy Prins" w:date="2017-05-26T13:24:00Z">
          <w:pPr>
            <w:pStyle w:val="ListParagraph"/>
            <w:numPr>
              <w:numId w:val="10"/>
            </w:numPr>
            <w:ind w:hanging="360"/>
          </w:pPr>
        </w:pPrChange>
      </w:pPr>
      <w:ins w:id="403" w:author="Roy Prins" w:date="2017-05-24T12:11:00Z">
        <w:r w:rsidRPr="00DB3D78">
          <w:rPr>
            <w:noProof/>
            <w:lang w:val="en-GB" w:eastAsia="en-GB"/>
          </w:rPr>
          <w:drawing>
            <wp:inline distT="0" distB="0" distL="0" distR="0" wp14:anchorId="5A5850F7" wp14:editId="5B9C30D0">
              <wp:extent cx="3913721" cy="23493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9597" cy="2376936"/>
                      </a:xfrm>
                      <a:prstGeom prst="rect">
                        <a:avLst/>
                      </a:prstGeom>
                      <a:effectLst/>
                    </pic:spPr>
                  </pic:pic>
                </a:graphicData>
              </a:graphic>
            </wp:inline>
          </w:drawing>
        </w:r>
      </w:ins>
    </w:p>
    <w:p w14:paraId="3FE4BB8C" w14:textId="3C02453D" w:rsidR="00F216F6" w:rsidRDefault="00E26583" w:rsidP="007D1A0F">
      <w:pPr>
        <w:pStyle w:val="ListParagraph"/>
        <w:numPr>
          <w:ilvl w:val="0"/>
          <w:numId w:val="10"/>
        </w:numPr>
      </w:pPr>
      <w:r>
        <w:t>Set the name of the HTTP request to “Transfer service – 100 transfers”.</w:t>
      </w:r>
    </w:p>
    <w:p w14:paraId="2F6B21F3" w14:textId="4260781F" w:rsidR="00E26583" w:rsidRDefault="00E26583" w:rsidP="007D1A0F">
      <w:pPr>
        <w:pStyle w:val="ListParagraph"/>
        <w:numPr>
          <w:ilvl w:val="0"/>
          <w:numId w:val="10"/>
        </w:numPr>
      </w:pPr>
      <w:r>
        <w:t>In the tab labeled “Basic”, set Server Name to “localhost”.</w:t>
      </w:r>
    </w:p>
    <w:p w14:paraId="4B01264F" w14:textId="0EC79889" w:rsidR="00E26583" w:rsidRDefault="00E26583" w:rsidP="007D1A0F">
      <w:pPr>
        <w:pStyle w:val="ListParagraph"/>
        <w:numPr>
          <w:ilvl w:val="0"/>
          <w:numId w:val="10"/>
        </w:numPr>
      </w:pPr>
      <w:r>
        <w:t>Set Port Number to “8081”.</w:t>
      </w:r>
    </w:p>
    <w:p w14:paraId="0D706BF5" w14:textId="76A0D3D2" w:rsidR="0093301A" w:rsidRDefault="0093301A" w:rsidP="007D1A0F">
      <w:pPr>
        <w:pStyle w:val="ListParagraph"/>
        <w:numPr>
          <w:ilvl w:val="0"/>
          <w:numId w:val="10"/>
        </w:numPr>
      </w:pPr>
      <w:r>
        <w:t>Set Method to “POST”.</w:t>
      </w:r>
    </w:p>
    <w:p w14:paraId="781FCA4D" w14:textId="0271824E" w:rsidR="0093301A" w:rsidRDefault="0093301A" w:rsidP="007D1A0F">
      <w:pPr>
        <w:pStyle w:val="ListParagraph"/>
        <w:numPr>
          <w:ilvl w:val="0"/>
          <w:numId w:val="10"/>
        </w:numPr>
      </w:pPr>
      <w:r>
        <w:t>Set Path to “/transferservice”.</w:t>
      </w:r>
    </w:p>
    <w:p w14:paraId="24DF4A54" w14:textId="318F7204" w:rsidR="0008736C" w:rsidRDefault="00E60CAD">
      <w:pPr>
        <w:pStyle w:val="ListParagraph"/>
        <w:numPr>
          <w:ilvl w:val="0"/>
          <w:numId w:val="10"/>
        </w:numPr>
        <w:rPr>
          <w:ins w:id="404" w:author="Roy Prins" w:date="2017-05-22T19:55:00Z"/>
        </w:rPr>
      </w:pPr>
      <w:r>
        <w:t>Save your changes (CTRL+</w:t>
      </w:r>
      <w:r w:rsidR="0093301A">
        <w:t>S</w:t>
      </w:r>
      <w:ins w:id="405" w:author="Roy Prins" w:date="2017-05-24T12:13:00Z">
        <w:r w:rsidR="00786281">
          <w:t xml:space="preserve"> on Windows or CMD-S on </w:t>
        </w:r>
        <w:proofErr w:type="spellStart"/>
        <w:r w:rsidR="00786281">
          <w:t>macOS</w:t>
        </w:r>
      </w:ins>
      <w:proofErr w:type="spellEnd"/>
      <w:r w:rsidR="0093301A">
        <w:t>).</w:t>
      </w:r>
    </w:p>
    <w:p w14:paraId="5768947B" w14:textId="388F1A16" w:rsidR="0008736C" w:rsidRDefault="0008736C">
      <w:pPr>
        <w:pStyle w:val="WTstepsheading"/>
        <w:pPrChange w:id="406" w:author="Roy Prins" w:date="2017-05-29T14:49:00Z">
          <w:pPr>
            <w:pStyle w:val="ListParagraph"/>
            <w:numPr>
              <w:numId w:val="10"/>
            </w:numPr>
            <w:ind w:hanging="360"/>
          </w:pPr>
        </w:pPrChange>
      </w:pPr>
      <w:ins w:id="407" w:author="Roy Prins" w:date="2017-05-22T19:55:00Z">
        <w:r>
          <w:lastRenderedPageBreak/>
          <w:t>Add sample data to your test</w:t>
        </w:r>
      </w:ins>
    </w:p>
    <w:p w14:paraId="1C9ED269" w14:textId="7CF912FF" w:rsidR="0093301A" w:rsidRDefault="0093301A" w:rsidP="007D1A0F">
      <w:pPr>
        <w:pStyle w:val="ListParagraph"/>
        <w:numPr>
          <w:ilvl w:val="0"/>
          <w:numId w:val="10"/>
        </w:numPr>
      </w:pPr>
      <w:r>
        <w:t>From the student files, open file “</w:t>
      </w:r>
      <w:r w:rsidRPr="0093301A">
        <w:t>transfers_100</w:t>
      </w:r>
      <w:r>
        <w:t xml:space="preserve">.txt” in folder </w:t>
      </w:r>
      <w:r w:rsidR="00D9664B">
        <w:t>Exercises</w:t>
      </w:r>
      <w:r>
        <w:t>/Module01</w:t>
      </w:r>
      <w:r w:rsidR="00E60CAD">
        <w:t>; u</w:t>
      </w:r>
      <w:r>
        <w:t>se a text editor of choice.</w:t>
      </w:r>
    </w:p>
    <w:p w14:paraId="0092557E" w14:textId="5C9778F4" w:rsidR="0093301A" w:rsidRDefault="0093301A" w:rsidP="007D1A0F">
      <w:pPr>
        <w:pStyle w:val="ListParagraph"/>
        <w:numPr>
          <w:ilvl w:val="0"/>
          <w:numId w:val="10"/>
        </w:numPr>
      </w:pPr>
      <w:r>
        <w:t>Return to JMeter.</w:t>
      </w:r>
    </w:p>
    <w:p w14:paraId="7D2EAB60" w14:textId="3A07FF55" w:rsidR="0093301A" w:rsidDel="006E6785" w:rsidRDefault="00747482" w:rsidP="007D1A0F">
      <w:pPr>
        <w:pStyle w:val="ListParagraph"/>
        <w:numPr>
          <w:ilvl w:val="0"/>
          <w:numId w:val="10"/>
        </w:numPr>
        <w:rPr>
          <w:del w:id="408" w:author="Roy Prins" w:date="2017-05-26T13:24:00Z"/>
        </w:rPr>
      </w:pPr>
      <w:r>
        <w:rPr>
          <w:noProof/>
          <w:lang w:val="en-GB" w:eastAsia="en-GB"/>
        </w:rPr>
        <w:drawing>
          <wp:anchor distT="0" distB="0" distL="114300" distR="114300" simplePos="0" relativeHeight="251673600" behindDoc="0" locked="0" layoutInCell="1" allowOverlap="1" wp14:anchorId="4FD7000C" wp14:editId="04C09ED2">
            <wp:simplePos x="0" y="0"/>
            <wp:positionH relativeFrom="column">
              <wp:posOffset>247015</wp:posOffset>
            </wp:positionH>
            <wp:positionV relativeFrom="paragraph">
              <wp:posOffset>298450</wp:posOffset>
            </wp:positionV>
            <wp:extent cx="5736590" cy="4486275"/>
            <wp:effectExtent l="0" t="0" r="3810" b="9525"/>
            <wp:wrapTopAndBottom/>
            <wp:docPr id="9" name="Picture 9" descr="/Users/royprins/Desktop/Screen Shot 2017-04-16 at 16.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yprins/Desktop/Screen Shot 2017-04-16 at 16.28.4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6590" cy="448627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93301A">
        <w:t>In the tab labeled “Body Data”, paste the contents of file transfers_100.txt”.</w:t>
      </w:r>
    </w:p>
    <w:p w14:paraId="58289509" w14:textId="77777777" w:rsidR="0043027F" w:rsidRDefault="0043027F">
      <w:pPr>
        <w:pStyle w:val="ListParagraph"/>
        <w:numPr>
          <w:ilvl w:val="0"/>
          <w:numId w:val="10"/>
        </w:numPr>
        <w:rPr>
          <w:ins w:id="409" w:author="Jeanette Stallons" w:date="2017-04-17T21:27:00Z"/>
        </w:rPr>
      </w:pPr>
    </w:p>
    <w:p w14:paraId="4E3D6718" w14:textId="4E83A281" w:rsidR="005C629C" w:rsidRDefault="005C629C" w:rsidP="007D1A0F">
      <w:pPr>
        <w:pStyle w:val="ListParagraph"/>
        <w:numPr>
          <w:ilvl w:val="0"/>
          <w:numId w:val="10"/>
        </w:numPr>
      </w:pPr>
      <w:r>
        <w:t>Right-click the HTTP request (Transfer service – 100 request). Select Add &gt; Listener &gt; View Results in Table.</w:t>
      </w:r>
    </w:p>
    <w:p w14:paraId="2AFE0209" w14:textId="5FBD09CE" w:rsidR="005C629C" w:rsidRDefault="00E60CAD" w:rsidP="005C629C">
      <w:pPr>
        <w:pStyle w:val="ListParagraph"/>
        <w:numPr>
          <w:ilvl w:val="0"/>
          <w:numId w:val="10"/>
        </w:numPr>
      </w:pPr>
      <w:r>
        <w:t>Save your changes (CTRL+</w:t>
      </w:r>
      <w:r w:rsidR="00B669F3">
        <w:t>S</w:t>
      </w:r>
      <w:ins w:id="410" w:author="Roy Prins" w:date="2017-05-24T12:18:00Z">
        <w:r w:rsidR="00004871">
          <w:t xml:space="preserve"> on Windows, CMD+S on </w:t>
        </w:r>
        <w:proofErr w:type="spellStart"/>
        <w:r w:rsidR="00004871">
          <w:t>macOS</w:t>
        </w:r>
      </w:ins>
      <w:proofErr w:type="spellEnd"/>
      <w:r w:rsidR="00B669F3">
        <w:t>).</w:t>
      </w:r>
    </w:p>
    <w:p w14:paraId="71015426" w14:textId="5B0631E2" w:rsidR="005C629C" w:rsidRPr="005C629C" w:rsidRDefault="005C629C">
      <w:pPr>
        <w:pStyle w:val="WTstepsheading"/>
      </w:pPr>
      <w:r w:rsidRPr="005C629C">
        <w:t>Run the performance test</w:t>
      </w:r>
    </w:p>
    <w:p w14:paraId="76515CEA" w14:textId="14296B07" w:rsidR="00B669F3" w:rsidRDefault="00E60CAD" w:rsidP="00E60CAD">
      <w:pPr>
        <w:pStyle w:val="ListParagraph"/>
        <w:numPr>
          <w:ilvl w:val="0"/>
          <w:numId w:val="10"/>
        </w:numPr>
      </w:pPr>
      <w:r>
        <w:t xml:space="preserve">Right-click </w:t>
      </w:r>
      <w:del w:id="411" w:author="Roy Prins" w:date="2017-05-29T13:42:00Z">
        <w:r w:rsidDel="00177241">
          <w:delText xml:space="preserve">thread group </w:delText>
        </w:r>
      </w:del>
      <w:ins w:id="412" w:author="Roy Prins" w:date="2017-05-29T13:42:00Z">
        <w:r w:rsidR="00177241">
          <w:t>thread group</w:t>
        </w:r>
      </w:ins>
      <w:ins w:id="413" w:author="Roy Prins" w:date="2017-05-29T13:43:00Z">
        <w:r w:rsidR="00177241">
          <w:t xml:space="preserve"> </w:t>
        </w:r>
      </w:ins>
      <w:r>
        <w:t>NF001 and s</w:t>
      </w:r>
      <w:r w:rsidR="005C629C">
        <w:t>elect Start.</w:t>
      </w:r>
    </w:p>
    <w:p w14:paraId="74D2EF08" w14:textId="65832E44" w:rsidR="005C629C" w:rsidRDefault="005C629C" w:rsidP="007D1A0F">
      <w:pPr>
        <w:pStyle w:val="ListParagraph"/>
        <w:numPr>
          <w:ilvl w:val="0"/>
          <w:numId w:val="10"/>
        </w:numPr>
      </w:pPr>
      <w:r>
        <w:t>Note</w:t>
      </w:r>
      <w:r w:rsidR="00824390">
        <w:t xml:space="preserve"> how Anypoint Studio’s console will display log messages.</w:t>
      </w:r>
    </w:p>
    <w:p w14:paraId="3A74BAA6" w14:textId="7492C88E" w:rsidR="00824390" w:rsidRDefault="007D59EE" w:rsidP="007D1A0F">
      <w:pPr>
        <w:pStyle w:val="ListParagraph"/>
        <w:numPr>
          <w:ilvl w:val="0"/>
          <w:numId w:val="10"/>
        </w:numPr>
      </w:pPr>
      <w:r>
        <w:rPr>
          <w:noProof/>
          <w:lang w:val="en-GB" w:eastAsia="en-GB"/>
        </w:rPr>
        <w:drawing>
          <wp:anchor distT="0" distB="0" distL="114300" distR="114300" simplePos="0" relativeHeight="251674624" behindDoc="0" locked="0" layoutInCell="1" allowOverlap="1" wp14:anchorId="44A1DF4A" wp14:editId="5B261D25">
            <wp:simplePos x="0" y="0"/>
            <wp:positionH relativeFrom="column">
              <wp:posOffset>177165</wp:posOffset>
            </wp:positionH>
            <wp:positionV relativeFrom="paragraph">
              <wp:posOffset>344170</wp:posOffset>
            </wp:positionV>
            <wp:extent cx="1615440" cy="383540"/>
            <wp:effectExtent l="0" t="0" r="10160" b="0"/>
            <wp:wrapTopAndBottom/>
            <wp:docPr id="14" name="Picture 14" descr="/Users/royprins/Desktop/Screen Shot 2017-04-16 at 16.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yprins/Desktop/Screen Shot 2017-04-16 at 16.38.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5440" cy="3835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824390">
        <w:t xml:space="preserve">Note how </w:t>
      </w:r>
      <w:proofErr w:type="spellStart"/>
      <w:r w:rsidR="00824390">
        <w:t>JMeter’s</w:t>
      </w:r>
      <w:proofErr w:type="spellEnd"/>
      <w:r w:rsidR="00824390">
        <w:t xml:space="preserve"> toolbar will change. A red “Stop” icon will be displayed while the test runs.</w:t>
      </w:r>
    </w:p>
    <w:p w14:paraId="5D1E4235" w14:textId="193A5254" w:rsidR="00824390" w:rsidRDefault="00824390" w:rsidP="007D1A0F">
      <w:pPr>
        <w:pStyle w:val="ListParagraph"/>
        <w:numPr>
          <w:ilvl w:val="0"/>
          <w:numId w:val="10"/>
        </w:numPr>
      </w:pPr>
      <w:r>
        <w:lastRenderedPageBreak/>
        <w:t>After completing the test, the stop icon will be disabled.</w:t>
      </w:r>
    </w:p>
    <w:p w14:paraId="6D75284B" w14:textId="077E36EC" w:rsidR="00824390" w:rsidRDefault="006E6785" w:rsidP="007D1A0F">
      <w:pPr>
        <w:pStyle w:val="ListParagraph"/>
        <w:numPr>
          <w:ilvl w:val="0"/>
          <w:numId w:val="10"/>
        </w:numPr>
      </w:pPr>
      <w:r>
        <w:rPr>
          <w:noProof/>
          <w:lang w:val="en-GB" w:eastAsia="en-GB"/>
        </w:rPr>
        <w:drawing>
          <wp:anchor distT="0" distB="0" distL="114300" distR="114300" simplePos="0" relativeHeight="251675648" behindDoc="0" locked="0" layoutInCell="1" allowOverlap="1" wp14:anchorId="29B1FBB2" wp14:editId="7DABCC39">
            <wp:simplePos x="0" y="0"/>
            <wp:positionH relativeFrom="column">
              <wp:posOffset>177165</wp:posOffset>
            </wp:positionH>
            <wp:positionV relativeFrom="paragraph">
              <wp:posOffset>269875</wp:posOffset>
            </wp:positionV>
            <wp:extent cx="3920490" cy="1408430"/>
            <wp:effectExtent l="0" t="0" r="0" b="0"/>
            <wp:wrapTopAndBottom/>
            <wp:docPr id="15" name="Picture 15" descr="/Users/royprins/Desktop/Screen Shot 2017-04-16 at 16.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royprins/Desktop/Screen Shot 2017-04-16 at 16.39.5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20490" cy="140843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824390">
        <w:t>Click “View Results in Table”.</w:t>
      </w:r>
    </w:p>
    <w:p w14:paraId="60B4844F" w14:textId="1D41FC71" w:rsidR="00824390" w:rsidRDefault="00824390" w:rsidP="007D1A0F">
      <w:pPr>
        <w:pStyle w:val="ListParagraph"/>
        <w:numPr>
          <w:ilvl w:val="0"/>
          <w:numId w:val="10"/>
        </w:numPr>
      </w:pPr>
      <w:r>
        <w:t>The details panel will display the test results.</w:t>
      </w:r>
    </w:p>
    <w:p w14:paraId="1115C461" w14:textId="14DB569C" w:rsidR="0049156E" w:rsidRDefault="00824390">
      <w:pPr>
        <w:pStyle w:val="ListParagraph"/>
        <w:numPr>
          <w:ilvl w:val="0"/>
          <w:numId w:val="10"/>
        </w:numPr>
        <w:rPr>
          <w:ins w:id="414" w:author="Jeanette Stallons" w:date="2017-04-17T21:33:00Z"/>
        </w:rPr>
      </w:pPr>
      <w:r>
        <w:t>Try to locate a value labeled “Sample Time”.</w:t>
      </w:r>
    </w:p>
    <w:p w14:paraId="0B1B657A" w14:textId="0EE6B0A1" w:rsidR="0049156E" w:rsidRDefault="0049156E">
      <w:pPr>
        <w:pStyle w:val="WTStep"/>
        <w:numPr>
          <w:ilvl w:val="0"/>
          <w:numId w:val="0"/>
        </w:numPr>
        <w:pBdr>
          <w:top w:val="single" w:sz="4" w:space="1" w:color="auto"/>
          <w:left w:val="single" w:sz="4" w:space="4" w:color="auto"/>
          <w:bottom w:val="single" w:sz="4" w:space="1" w:color="auto"/>
          <w:right w:val="single" w:sz="4" w:space="4" w:color="auto"/>
        </w:pBdr>
        <w:ind w:left="360"/>
        <w:rPr>
          <w:ins w:id="415" w:author="Jeanette Stallons" w:date="2017-04-17T21:33:00Z"/>
        </w:rPr>
        <w:pPrChange w:id="416" w:author="Jeanette Stallons" w:date="2017-04-17T21:33:00Z">
          <w:pPr>
            <w:pStyle w:val="WTStep"/>
            <w:numPr>
              <w:numId w:val="10"/>
            </w:numPr>
            <w:pBdr>
              <w:top w:val="single" w:sz="4" w:space="1" w:color="auto"/>
              <w:left w:val="single" w:sz="4" w:space="4" w:color="auto"/>
              <w:bottom w:val="single" w:sz="4" w:space="1" w:color="auto"/>
              <w:right w:val="single" w:sz="4" w:space="4" w:color="auto"/>
            </w:pBdr>
          </w:pPr>
        </w:pPrChange>
      </w:pPr>
      <w:ins w:id="417" w:author="Jeanette Stallons" w:date="2017-04-17T21:33:00Z">
        <w:r>
          <w:t>Question 2:  How long does it take to process 100 transfers?</w:t>
        </w:r>
      </w:ins>
    </w:p>
    <w:p w14:paraId="3510C18D" w14:textId="77777777" w:rsidR="0049156E" w:rsidRDefault="0049156E">
      <w:pPr>
        <w:pStyle w:val="WTStep"/>
        <w:numPr>
          <w:ilvl w:val="0"/>
          <w:numId w:val="0"/>
        </w:numPr>
        <w:pBdr>
          <w:top w:val="single" w:sz="4" w:space="1" w:color="auto"/>
          <w:left w:val="single" w:sz="4" w:space="4" w:color="auto"/>
          <w:bottom w:val="single" w:sz="4" w:space="1" w:color="auto"/>
          <w:right w:val="single" w:sz="4" w:space="4" w:color="auto"/>
        </w:pBdr>
        <w:ind w:left="360"/>
        <w:rPr>
          <w:ins w:id="418" w:author="Jeanette Stallons" w:date="2017-04-17T21:33:00Z"/>
        </w:rPr>
        <w:pPrChange w:id="419" w:author="Jeanette Stallons" w:date="2017-04-17T21:33:00Z">
          <w:pPr>
            <w:pStyle w:val="WTStep"/>
            <w:numPr>
              <w:numId w:val="10"/>
            </w:numPr>
            <w:pBdr>
              <w:top w:val="single" w:sz="4" w:space="1" w:color="auto"/>
              <w:left w:val="single" w:sz="4" w:space="4" w:color="auto"/>
              <w:bottom w:val="single" w:sz="4" w:space="1" w:color="auto"/>
              <w:right w:val="single" w:sz="4" w:space="4" w:color="auto"/>
            </w:pBdr>
          </w:pPr>
        </w:pPrChange>
      </w:pPr>
    </w:p>
    <w:p w14:paraId="5EDE1BF5" w14:textId="77777777" w:rsidR="0049156E" w:rsidRDefault="0049156E">
      <w:pPr>
        <w:pStyle w:val="WTStep"/>
        <w:numPr>
          <w:ilvl w:val="0"/>
          <w:numId w:val="0"/>
        </w:numPr>
        <w:pBdr>
          <w:top w:val="single" w:sz="4" w:space="1" w:color="auto"/>
          <w:left w:val="single" w:sz="4" w:space="4" w:color="auto"/>
          <w:bottom w:val="single" w:sz="4" w:space="1" w:color="auto"/>
          <w:right w:val="single" w:sz="4" w:space="4" w:color="auto"/>
        </w:pBdr>
        <w:ind w:left="360"/>
        <w:rPr>
          <w:ins w:id="420" w:author="Jeanette Stallons" w:date="2017-04-17T21:33:00Z"/>
        </w:rPr>
        <w:pPrChange w:id="421" w:author="Jeanette Stallons" w:date="2017-04-17T21:33:00Z">
          <w:pPr>
            <w:pStyle w:val="WTStep"/>
            <w:numPr>
              <w:numId w:val="10"/>
            </w:numPr>
            <w:pBdr>
              <w:top w:val="single" w:sz="4" w:space="1" w:color="auto"/>
              <w:left w:val="single" w:sz="4" w:space="4" w:color="auto"/>
              <w:bottom w:val="single" w:sz="4" w:space="1" w:color="auto"/>
              <w:right w:val="single" w:sz="4" w:space="4" w:color="auto"/>
            </w:pBdr>
          </w:pPr>
        </w:pPrChange>
      </w:pPr>
      <w:ins w:id="422" w:author="Jeanette Stallons" w:date="2017-04-17T21:33:00Z">
        <w:r>
          <w:t>Answer: ________________________________________________________________________</w:t>
        </w:r>
      </w:ins>
    </w:p>
    <w:p w14:paraId="3F76B649" w14:textId="20C35BF3" w:rsidR="0049156E" w:rsidDel="0049156E" w:rsidRDefault="0049156E">
      <w:pPr>
        <w:pStyle w:val="WTstepsheading"/>
        <w:rPr>
          <w:del w:id="423" w:author="Jeanette Stallons" w:date="2017-04-17T21:33:00Z"/>
        </w:rPr>
        <w:pPrChange w:id="424" w:author="Roy Prins" w:date="2017-05-29T14:49:00Z">
          <w:pPr>
            <w:pStyle w:val="ListParagraph"/>
            <w:numPr>
              <w:numId w:val="10"/>
            </w:numPr>
            <w:ind w:hanging="360"/>
          </w:pPr>
        </w:pPrChange>
      </w:pPr>
    </w:p>
    <w:p w14:paraId="12C92FFF" w14:textId="3D96658E" w:rsidR="00824390" w:rsidDel="0049156E" w:rsidRDefault="00824390">
      <w:pPr>
        <w:pStyle w:val="WTstepsheading"/>
        <w:rPr>
          <w:del w:id="425" w:author="Jeanette Stallons" w:date="2017-04-17T21:33:00Z"/>
        </w:rPr>
        <w:pPrChange w:id="426" w:author="Roy Prins" w:date="2017-05-29T14:49:00Z">
          <w:pPr/>
        </w:pPrChange>
      </w:pPr>
    </w:p>
    <w:p w14:paraId="44C18106" w14:textId="7F948E4A" w:rsidR="00824390" w:rsidDel="0049156E" w:rsidRDefault="00824390">
      <w:pPr>
        <w:pStyle w:val="WTstepsheading"/>
        <w:rPr>
          <w:del w:id="427" w:author="Jeanette Stallons" w:date="2017-04-17T21:33:00Z"/>
        </w:rPr>
        <w:pPrChange w:id="428" w:author="Roy Prins" w:date="2017-05-29T14:49: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del w:id="429" w:author="Jeanette Stallons" w:date="2017-04-17T21:33:00Z">
        <w:r w:rsidDel="0049156E">
          <w:delText>Question 2:  How long does it take to process 100 transfer</w:delText>
        </w:r>
        <w:r w:rsidR="004726AA" w:rsidDel="0049156E">
          <w:delText>s</w:delText>
        </w:r>
        <w:r w:rsidR="0038534E" w:rsidDel="0049156E">
          <w:delText>s</w:delText>
        </w:r>
        <w:r w:rsidDel="0049156E">
          <w:delText>?</w:delText>
        </w:r>
      </w:del>
    </w:p>
    <w:p w14:paraId="4E7F9C45" w14:textId="01239AF5" w:rsidR="00824390" w:rsidDel="0049156E" w:rsidRDefault="00824390">
      <w:pPr>
        <w:pStyle w:val="WTstepsheading"/>
        <w:rPr>
          <w:del w:id="430" w:author="Jeanette Stallons" w:date="2017-04-17T21:33:00Z"/>
        </w:rPr>
        <w:pPrChange w:id="431" w:author="Roy Prins" w:date="2017-05-29T14:49: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p>
    <w:p w14:paraId="109ADBC9" w14:textId="577E3BA7" w:rsidR="00824390" w:rsidDel="0049156E" w:rsidRDefault="00824390">
      <w:pPr>
        <w:pStyle w:val="WTstepsheading"/>
        <w:rPr>
          <w:del w:id="432" w:author="Jeanette Stallons" w:date="2017-04-17T21:33:00Z"/>
        </w:rPr>
        <w:pPrChange w:id="433" w:author="Roy Prins" w:date="2017-05-29T14:49:00Z">
          <w:pPr>
            <w:pStyle w:val="WTStep"/>
            <w:numPr>
              <w:numId w:val="0"/>
            </w:numPr>
            <w:pBdr>
              <w:top w:val="single" w:sz="4" w:space="1" w:color="auto"/>
              <w:left w:val="single" w:sz="4" w:space="4" w:color="auto"/>
              <w:bottom w:val="single" w:sz="4" w:space="1" w:color="auto"/>
              <w:right w:val="single" w:sz="4" w:space="4" w:color="auto"/>
            </w:pBdr>
            <w:ind w:left="360" w:firstLine="0"/>
          </w:pPr>
        </w:pPrChange>
      </w:pPr>
      <w:del w:id="434" w:author="Jeanette Stallons" w:date="2017-04-17T21:33:00Z">
        <w:r w:rsidDel="0049156E">
          <w:delText>An</w:delText>
        </w:r>
        <w:r w:rsidR="001D3BFE" w:rsidDel="0049156E">
          <w:delText>s</w:delText>
        </w:r>
        <w:r w:rsidDel="0049156E">
          <w:delText>wer: ________________________________________________________________________</w:delText>
        </w:r>
      </w:del>
    </w:p>
    <w:p w14:paraId="15632360" w14:textId="5C4E35E7" w:rsidR="00076325" w:rsidDel="0049156E" w:rsidRDefault="00076325">
      <w:pPr>
        <w:pStyle w:val="WTstepsheading"/>
        <w:rPr>
          <w:del w:id="435" w:author="Jeanette Stallons" w:date="2017-04-17T21:33:00Z"/>
        </w:rPr>
        <w:pPrChange w:id="436" w:author="Roy Prins" w:date="2017-05-29T14:49:00Z">
          <w:pPr/>
        </w:pPrChange>
      </w:pPr>
    </w:p>
    <w:p w14:paraId="46A6EC30" w14:textId="36E7A276" w:rsidR="00824390" w:rsidDel="0049156E" w:rsidRDefault="00824390">
      <w:pPr>
        <w:pStyle w:val="WTstepsheading"/>
        <w:rPr>
          <w:del w:id="437" w:author="Jeanette Stallons" w:date="2017-04-17T21:33:00Z"/>
        </w:rPr>
        <w:pPrChange w:id="438" w:author="Roy Prins" w:date="2017-05-29T14:49:00Z">
          <w:pPr>
            <w:pStyle w:val="WTStep"/>
          </w:pPr>
        </w:pPrChange>
      </w:pPr>
      <w:r w:rsidRPr="00824390">
        <w:t>Create a second performance test with validation</w:t>
      </w:r>
    </w:p>
    <w:p w14:paraId="35F02A5A" w14:textId="77777777" w:rsidR="0049156E" w:rsidRPr="00824390" w:rsidRDefault="0049156E">
      <w:pPr>
        <w:pStyle w:val="WTstepsheading"/>
        <w:rPr>
          <w:ins w:id="439" w:author="Jeanette Stallons" w:date="2017-04-17T21:33:00Z"/>
        </w:rPr>
      </w:pPr>
    </w:p>
    <w:p w14:paraId="0CBFD8AA" w14:textId="13FBAA09" w:rsidR="00824390" w:rsidRDefault="00255893">
      <w:pPr>
        <w:pStyle w:val="ListParagraph"/>
        <w:numPr>
          <w:ilvl w:val="0"/>
          <w:numId w:val="10"/>
        </w:numPr>
        <w:rPr>
          <w:ins w:id="440" w:author="Jeanette Stallons" w:date="2017-04-17T21:34:00Z"/>
        </w:rPr>
        <w:pPrChange w:id="441" w:author="Jeanette Stallons" w:date="2017-04-17T21:33:00Z">
          <w:pPr>
            <w:pStyle w:val="WTStep"/>
          </w:pPr>
        </w:pPrChange>
      </w:pPr>
      <w:r w:rsidRPr="00AB24DA">
        <w:rPr>
          <w:rPrChange w:id="442" w:author="Jeanette Stallons" w:date="2017-04-17T21:30:00Z">
            <w:rPr>
              <w:lang w:val="en-GB"/>
            </w:rPr>
          </w:rPrChange>
        </w:rPr>
        <w:t xml:space="preserve">Right-click </w:t>
      </w:r>
      <w:del w:id="443" w:author="Roy Prins" w:date="2017-05-29T13:42:00Z">
        <w:r w:rsidRPr="00AB24DA" w:rsidDel="00177241">
          <w:rPr>
            <w:rPrChange w:id="444" w:author="Jeanette Stallons" w:date="2017-04-17T21:30:00Z">
              <w:rPr>
                <w:lang w:val="en-GB"/>
              </w:rPr>
            </w:rPrChange>
          </w:rPr>
          <w:delText xml:space="preserve">thread group </w:delText>
        </w:r>
      </w:del>
      <w:ins w:id="445" w:author="Roy Prins" w:date="2017-05-29T13:42:00Z">
        <w:r w:rsidR="00177241">
          <w:t>thread group</w:t>
        </w:r>
      </w:ins>
      <w:ins w:id="446" w:author="Roy Prins" w:date="2017-05-29T13:43:00Z">
        <w:r w:rsidR="00177241">
          <w:t xml:space="preserve"> </w:t>
        </w:r>
      </w:ins>
      <w:r w:rsidRPr="00AB24DA">
        <w:rPr>
          <w:rPrChange w:id="447" w:author="Jeanette Stallons" w:date="2017-04-17T21:30:00Z">
            <w:rPr>
              <w:lang w:val="en-GB"/>
            </w:rPr>
          </w:rPrChange>
        </w:rPr>
        <w:t>NF001</w:t>
      </w:r>
      <w:r w:rsidR="00E60CAD" w:rsidRPr="00AB24DA">
        <w:rPr>
          <w:rPrChange w:id="448" w:author="Jeanette Stallons" w:date="2017-04-17T21:30:00Z">
            <w:rPr>
              <w:lang w:val="en-GB"/>
            </w:rPr>
          </w:rPrChange>
        </w:rPr>
        <w:t xml:space="preserve"> and s</w:t>
      </w:r>
      <w:r w:rsidRPr="00AB24DA">
        <w:rPr>
          <w:rPrChange w:id="449" w:author="Jeanette Stallons" w:date="2017-04-17T21:30:00Z">
            <w:rPr>
              <w:lang w:val="en-GB"/>
            </w:rPr>
          </w:rPrChange>
        </w:rPr>
        <w:t>elect Add &gt; Sampler &gt; HTTP Request.</w:t>
      </w:r>
    </w:p>
    <w:p w14:paraId="7876AB55" w14:textId="456A3617" w:rsidR="0049156E" w:rsidRPr="0049156E" w:rsidDel="00421002" w:rsidRDefault="0049156E" w:rsidP="0049156E">
      <w:pPr>
        <w:pStyle w:val="ListParagraph"/>
        <w:numPr>
          <w:ilvl w:val="0"/>
          <w:numId w:val="10"/>
        </w:numPr>
        <w:rPr>
          <w:ins w:id="450" w:author="Jeanette Stallons" w:date="2017-04-17T21:34:00Z"/>
          <w:del w:id="451" w:author="Roy Prins" w:date="2017-05-24T12:17:00Z"/>
        </w:rPr>
      </w:pPr>
      <w:ins w:id="452" w:author="Jeanette Stallons" w:date="2017-04-17T21:34:00Z">
        <w:del w:id="453" w:author="Roy Prins" w:date="2017-05-24T12:17:00Z">
          <w:r w:rsidRPr="0049156E" w:rsidDel="00421002">
            <w:delText>Set the name of the HTTP request to “Transfer service – 2000 transfers”.</w:delText>
          </w:r>
        </w:del>
      </w:ins>
    </w:p>
    <w:p w14:paraId="1C687EB2" w14:textId="77777777" w:rsidR="0049156E" w:rsidRPr="0049156E" w:rsidRDefault="0049156E" w:rsidP="0049156E">
      <w:pPr>
        <w:pStyle w:val="ListParagraph"/>
        <w:numPr>
          <w:ilvl w:val="0"/>
          <w:numId w:val="10"/>
        </w:numPr>
        <w:rPr>
          <w:ins w:id="454" w:author="Jeanette Stallons" w:date="2017-04-17T21:34:00Z"/>
        </w:rPr>
      </w:pPr>
      <w:ins w:id="455" w:author="Jeanette Stallons" w:date="2017-04-17T21:34:00Z">
        <w:r w:rsidRPr="0049156E">
          <w:t>Set the name of the HTTP request to “Transfer service – 2000 transfers”.</w:t>
        </w:r>
      </w:ins>
    </w:p>
    <w:p w14:paraId="6FD132E0" w14:textId="77777777" w:rsidR="0049156E" w:rsidRPr="0049156E" w:rsidRDefault="0049156E" w:rsidP="0049156E">
      <w:pPr>
        <w:pStyle w:val="ListParagraph"/>
        <w:numPr>
          <w:ilvl w:val="0"/>
          <w:numId w:val="10"/>
        </w:numPr>
        <w:rPr>
          <w:ins w:id="456" w:author="Jeanette Stallons" w:date="2017-04-17T21:34:00Z"/>
        </w:rPr>
      </w:pPr>
      <w:ins w:id="457" w:author="Jeanette Stallons" w:date="2017-04-17T21:34:00Z">
        <w:r w:rsidRPr="0049156E">
          <w:t>In the tab labeled “Basic”, set Server Name to “localhost”.</w:t>
        </w:r>
      </w:ins>
    </w:p>
    <w:p w14:paraId="4799AEC4" w14:textId="77777777" w:rsidR="0049156E" w:rsidRPr="0049156E" w:rsidRDefault="0049156E" w:rsidP="0049156E">
      <w:pPr>
        <w:pStyle w:val="ListParagraph"/>
        <w:numPr>
          <w:ilvl w:val="0"/>
          <w:numId w:val="10"/>
        </w:numPr>
        <w:rPr>
          <w:ins w:id="458" w:author="Jeanette Stallons" w:date="2017-04-17T21:34:00Z"/>
        </w:rPr>
      </w:pPr>
      <w:ins w:id="459" w:author="Jeanette Stallons" w:date="2017-04-17T21:34:00Z">
        <w:r w:rsidRPr="0049156E">
          <w:t>Set Port Number to “8081”.</w:t>
        </w:r>
      </w:ins>
    </w:p>
    <w:p w14:paraId="6DD2648D" w14:textId="77777777" w:rsidR="0049156E" w:rsidRPr="0049156E" w:rsidRDefault="0049156E" w:rsidP="0049156E">
      <w:pPr>
        <w:pStyle w:val="ListParagraph"/>
        <w:numPr>
          <w:ilvl w:val="0"/>
          <w:numId w:val="10"/>
        </w:numPr>
        <w:rPr>
          <w:ins w:id="460" w:author="Jeanette Stallons" w:date="2017-04-17T21:34:00Z"/>
        </w:rPr>
      </w:pPr>
      <w:ins w:id="461" w:author="Jeanette Stallons" w:date="2017-04-17T21:34:00Z">
        <w:r w:rsidRPr="0049156E">
          <w:t>Set Method to “POST”.</w:t>
        </w:r>
      </w:ins>
    </w:p>
    <w:p w14:paraId="3B685CC6" w14:textId="77777777" w:rsidR="0049156E" w:rsidRPr="0049156E" w:rsidRDefault="0049156E" w:rsidP="0049156E">
      <w:pPr>
        <w:pStyle w:val="ListParagraph"/>
        <w:numPr>
          <w:ilvl w:val="0"/>
          <w:numId w:val="10"/>
        </w:numPr>
        <w:rPr>
          <w:ins w:id="462" w:author="Jeanette Stallons" w:date="2017-04-17T21:34:00Z"/>
        </w:rPr>
      </w:pPr>
      <w:ins w:id="463" w:author="Jeanette Stallons" w:date="2017-04-17T21:34:00Z">
        <w:r w:rsidRPr="0049156E">
          <w:t>Set Path to “/transferservice</w:t>
        </w:r>
        <w:bookmarkStart w:id="464" w:name="_GoBack"/>
        <w:bookmarkEnd w:id="464"/>
        <w:r w:rsidRPr="0049156E">
          <w:t>”.</w:t>
        </w:r>
      </w:ins>
    </w:p>
    <w:p w14:paraId="2DBBF2F8" w14:textId="77777777" w:rsidR="0049156E" w:rsidRPr="0049156E" w:rsidRDefault="0049156E" w:rsidP="0049156E">
      <w:pPr>
        <w:pStyle w:val="ListParagraph"/>
        <w:numPr>
          <w:ilvl w:val="0"/>
          <w:numId w:val="10"/>
        </w:numPr>
        <w:rPr>
          <w:ins w:id="465" w:author="Jeanette Stallons" w:date="2017-04-17T21:34:00Z"/>
        </w:rPr>
      </w:pPr>
      <w:ins w:id="466" w:author="Jeanette Stallons" w:date="2017-04-17T21:34:00Z">
        <w:r w:rsidRPr="0049156E">
          <w:t>Save your changes (CTRL+S / CMD+S).</w:t>
        </w:r>
      </w:ins>
    </w:p>
    <w:p w14:paraId="1E64E22C" w14:textId="77777777" w:rsidR="0049156E" w:rsidRPr="0049156E" w:rsidRDefault="0049156E" w:rsidP="0049156E">
      <w:pPr>
        <w:pStyle w:val="ListParagraph"/>
        <w:numPr>
          <w:ilvl w:val="0"/>
          <w:numId w:val="10"/>
        </w:numPr>
        <w:rPr>
          <w:ins w:id="467" w:author="Jeanette Stallons" w:date="2017-04-17T21:34:00Z"/>
        </w:rPr>
      </w:pPr>
      <w:ins w:id="468" w:author="Jeanette Stallons" w:date="2017-04-17T21:34:00Z">
        <w:r w:rsidRPr="0049156E">
          <w:t>From the student files, open file “transfers_2000.txt” in folder Exercises/Module01; use a text editor of choice.</w:t>
        </w:r>
      </w:ins>
    </w:p>
    <w:p w14:paraId="1F456FCD" w14:textId="77777777" w:rsidR="0049156E" w:rsidRPr="0049156E" w:rsidRDefault="0049156E" w:rsidP="0049156E">
      <w:pPr>
        <w:pStyle w:val="ListParagraph"/>
        <w:numPr>
          <w:ilvl w:val="0"/>
          <w:numId w:val="10"/>
        </w:numPr>
        <w:rPr>
          <w:ins w:id="469" w:author="Jeanette Stallons" w:date="2017-04-17T21:34:00Z"/>
        </w:rPr>
      </w:pPr>
      <w:ins w:id="470" w:author="Jeanette Stallons" w:date="2017-04-17T21:34:00Z">
        <w:r w:rsidRPr="0049156E">
          <w:t>Return to JMeter.</w:t>
        </w:r>
      </w:ins>
    </w:p>
    <w:p w14:paraId="5D7F17D8" w14:textId="52F456CF" w:rsidR="0049156E" w:rsidRDefault="0049156E">
      <w:pPr>
        <w:pStyle w:val="ListParagraph"/>
        <w:numPr>
          <w:ilvl w:val="0"/>
          <w:numId w:val="10"/>
        </w:numPr>
        <w:rPr>
          <w:ins w:id="471" w:author="Jeanette Stallons" w:date="2017-04-17T21:35:00Z"/>
        </w:rPr>
        <w:pPrChange w:id="472" w:author="Jeanette Stallons" w:date="2017-04-17T21:34:00Z">
          <w:pPr>
            <w:pStyle w:val="WTStep"/>
          </w:pPr>
        </w:pPrChange>
      </w:pPr>
      <w:ins w:id="473" w:author="Jeanette Stallons" w:date="2017-04-17T21:34:00Z">
        <w:r w:rsidRPr="0049156E">
          <w:t>In the tab labeled “Body Data”, paste the contents of file transfers_2000.txt.</w:t>
        </w:r>
      </w:ins>
    </w:p>
    <w:p w14:paraId="37EAA45E" w14:textId="74AD93D9" w:rsidR="001E71F9" w:rsidRDefault="001E71F9">
      <w:pPr>
        <w:pStyle w:val="WTStep"/>
        <w:numPr>
          <w:ilvl w:val="0"/>
          <w:numId w:val="10"/>
        </w:numPr>
        <w:rPr>
          <w:ins w:id="474" w:author="Jeanette Stallons" w:date="2017-04-17T21:35:00Z"/>
        </w:rPr>
        <w:pPrChange w:id="475" w:author="Jeanette Stallons" w:date="2017-04-17T21:35:00Z">
          <w:pPr>
            <w:pStyle w:val="WTStep"/>
          </w:pPr>
        </w:pPrChange>
      </w:pPr>
      <w:ins w:id="476" w:author="Jeanette Stallons" w:date="2017-04-17T21:35:00Z">
        <w:r>
          <w:t>Right-click “HTTP request (Transfer service – 2000 request")” and select Add &gt; Assertions &gt; Duration Assertion.</w:t>
        </w:r>
      </w:ins>
    </w:p>
    <w:p w14:paraId="2B8E2021" w14:textId="77777777" w:rsidR="0049156E" w:rsidRDefault="0049156E" w:rsidP="0049156E">
      <w:pPr>
        <w:pStyle w:val="WTStep"/>
        <w:numPr>
          <w:ilvl w:val="0"/>
          <w:numId w:val="10"/>
        </w:numPr>
        <w:rPr>
          <w:ins w:id="477" w:author="Jeanette Stallons" w:date="2017-04-17T21:35:00Z"/>
        </w:rPr>
      </w:pPr>
      <w:ins w:id="478" w:author="Jeanette Stallons" w:date="2017-04-17T21:35:00Z">
        <w:r>
          <w:t>Set the value for Duration in milliseconds to “5000”.</w:t>
        </w:r>
      </w:ins>
    </w:p>
    <w:p w14:paraId="06736024" w14:textId="77777777" w:rsidR="0049156E" w:rsidRDefault="0049156E" w:rsidP="0049156E">
      <w:pPr>
        <w:pStyle w:val="WTStep"/>
        <w:numPr>
          <w:ilvl w:val="0"/>
          <w:numId w:val="10"/>
        </w:numPr>
        <w:rPr>
          <w:ins w:id="479" w:author="Jeanette Stallons" w:date="2017-04-17T21:35:00Z"/>
        </w:rPr>
      </w:pPr>
      <w:ins w:id="480" w:author="Jeanette Stallons" w:date="2017-04-17T21:35:00Z">
        <w:r>
          <w:t>Right-click “HTTP request (Transfer service – 2000 request)” and select Add &gt; Listener &gt; View Results in Table.</w:t>
        </w:r>
      </w:ins>
    </w:p>
    <w:p w14:paraId="133C09DE" w14:textId="77777777" w:rsidR="0049156E" w:rsidRDefault="0049156E" w:rsidP="0049156E">
      <w:pPr>
        <w:pStyle w:val="WTStep"/>
        <w:numPr>
          <w:ilvl w:val="0"/>
          <w:numId w:val="10"/>
        </w:numPr>
        <w:rPr>
          <w:ins w:id="481" w:author="Jeanette Stallons" w:date="2017-04-17T21:35:00Z"/>
        </w:rPr>
      </w:pPr>
      <w:ins w:id="482" w:author="Jeanette Stallons" w:date="2017-04-17T21:35:00Z">
        <w:r>
          <w:t>Right-click the HTTP request (Transfer service – 100 request) and select Disable.</w:t>
        </w:r>
      </w:ins>
    </w:p>
    <w:p w14:paraId="4AE5DD56" w14:textId="7DDBAE3E" w:rsidR="0049156E" w:rsidRDefault="0049156E">
      <w:pPr>
        <w:pStyle w:val="WTStep"/>
        <w:numPr>
          <w:ilvl w:val="0"/>
          <w:numId w:val="10"/>
        </w:numPr>
        <w:rPr>
          <w:ins w:id="483" w:author="Jeanette Stallons" w:date="2017-04-17T21:36:00Z"/>
        </w:rPr>
        <w:pPrChange w:id="484" w:author="Jeanette Stallons" w:date="2017-04-17T21:35:00Z">
          <w:pPr>
            <w:pStyle w:val="WTStep"/>
          </w:pPr>
        </w:pPrChange>
      </w:pPr>
      <w:ins w:id="485" w:author="Jeanette Stallons" w:date="2017-04-17T21:35:00Z">
        <w:r>
          <w:t>Save your changes (CTRL+S / CMD+S).</w:t>
        </w:r>
      </w:ins>
    </w:p>
    <w:p w14:paraId="7942A7BC" w14:textId="77777777" w:rsidR="00E00FEA" w:rsidRDefault="00E00FEA">
      <w:pPr>
        <w:pStyle w:val="WTstepsheading"/>
        <w:rPr>
          <w:ins w:id="486" w:author="Jeanette Stallons" w:date="2017-04-17T21:36:00Z"/>
        </w:rPr>
      </w:pPr>
      <w:ins w:id="487" w:author="Jeanette Stallons" w:date="2017-04-17T21:36:00Z">
        <w:r w:rsidRPr="005C629C">
          <w:lastRenderedPageBreak/>
          <w:t>Run the performance test</w:t>
        </w:r>
      </w:ins>
    </w:p>
    <w:p w14:paraId="0D29C479" w14:textId="38B6E17A" w:rsidR="00E00FEA" w:rsidRDefault="00E00FEA" w:rsidP="00E00FEA">
      <w:pPr>
        <w:pStyle w:val="WTStep"/>
        <w:numPr>
          <w:ilvl w:val="0"/>
          <w:numId w:val="10"/>
        </w:numPr>
        <w:rPr>
          <w:ins w:id="488" w:author="Jeanette Stallons" w:date="2017-04-17T21:36:00Z"/>
        </w:rPr>
      </w:pPr>
      <w:ins w:id="489" w:author="Jeanette Stallons" w:date="2017-04-17T21:36:00Z">
        <w:r>
          <w:t xml:space="preserve">Right-click </w:t>
        </w:r>
        <w:del w:id="490" w:author="Roy Prins" w:date="2017-05-29T13:42:00Z">
          <w:r w:rsidDel="00177241">
            <w:delText xml:space="preserve">thread group </w:delText>
          </w:r>
        </w:del>
      </w:ins>
      <w:ins w:id="491" w:author="Roy Prins" w:date="2017-05-29T13:42:00Z">
        <w:r w:rsidR="00177241">
          <w:t>thread group</w:t>
        </w:r>
      </w:ins>
      <w:ins w:id="492" w:author="Roy Prins" w:date="2017-05-29T13:43:00Z">
        <w:r w:rsidR="00177241">
          <w:t xml:space="preserve"> </w:t>
        </w:r>
      </w:ins>
      <w:ins w:id="493" w:author="Jeanette Stallons" w:date="2017-04-17T21:36:00Z">
        <w:r>
          <w:t xml:space="preserve">NF001 and select Start. </w:t>
        </w:r>
      </w:ins>
    </w:p>
    <w:p w14:paraId="1662FC19" w14:textId="0229614B" w:rsidR="00E00FEA" w:rsidRDefault="00E00FEA" w:rsidP="00E00FEA">
      <w:pPr>
        <w:pStyle w:val="WTStepNote"/>
        <w:rPr>
          <w:ins w:id="494" w:author="Jeanette Stallons" w:date="2017-04-17T21:36:00Z"/>
        </w:rPr>
      </w:pPr>
      <w:ins w:id="495" w:author="Jeanette Stallons" w:date="2017-04-17T21:36:00Z">
        <w:r>
          <w:t>Note: This will take considerably longer than the previous test using</w:t>
        </w:r>
      </w:ins>
      <w:ins w:id="496" w:author="Roy Prins" w:date="2017-05-24T13:00:00Z">
        <w:r w:rsidR="000F4B46">
          <w:t xml:space="preserve"> only</w:t>
        </w:r>
      </w:ins>
      <w:ins w:id="497" w:author="Jeanette Stallons" w:date="2017-04-17T21:36:00Z">
        <w:r>
          <w:t xml:space="preserve"> 100 transfers.</w:t>
        </w:r>
      </w:ins>
    </w:p>
    <w:p w14:paraId="6E6E1003" w14:textId="77777777" w:rsidR="00E00FEA" w:rsidRPr="0023485E" w:rsidRDefault="00E00FEA">
      <w:pPr>
        <w:pStyle w:val="WTstepsheading"/>
        <w:rPr>
          <w:ins w:id="498" w:author="Jeanette Stallons" w:date="2017-04-17T21:36:00Z"/>
        </w:rPr>
      </w:pPr>
      <w:ins w:id="499" w:author="Jeanette Stallons" w:date="2017-04-17T21:36:00Z">
        <w:r>
          <w:t>Check</w:t>
        </w:r>
        <w:r w:rsidRPr="0023485E">
          <w:t xml:space="preserve"> the results</w:t>
        </w:r>
      </w:ins>
    </w:p>
    <w:p w14:paraId="0F69477E" w14:textId="77777777" w:rsidR="00E00FEA" w:rsidRDefault="00E00FEA" w:rsidP="00E00FEA">
      <w:pPr>
        <w:pStyle w:val="WTStep"/>
        <w:numPr>
          <w:ilvl w:val="0"/>
          <w:numId w:val="10"/>
        </w:numPr>
        <w:rPr>
          <w:ins w:id="500" w:author="Jeanette Stallons" w:date="2017-04-17T21:36:00Z"/>
        </w:rPr>
      </w:pPr>
      <w:ins w:id="501" w:author="Jeanette Stallons" w:date="2017-04-17T21:36:00Z">
        <w:r>
          <w:t>After completing the test, click “View Results in Table”.</w:t>
        </w:r>
      </w:ins>
    </w:p>
    <w:p w14:paraId="54E85EC0" w14:textId="77777777" w:rsidR="00E00FEA" w:rsidDel="009C2699" w:rsidRDefault="00E00FEA" w:rsidP="00E00FEA">
      <w:pPr>
        <w:pStyle w:val="WTStep"/>
        <w:numPr>
          <w:ilvl w:val="0"/>
          <w:numId w:val="10"/>
        </w:numPr>
        <w:rPr>
          <w:ins w:id="502" w:author="Jeanette Stallons" w:date="2017-04-17T21:36:00Z"/>
          <w:del w:id="503" w:author="Roy Prins" w:date="2017-05-26T13:26:00Z"/>
        </w:rPr>
      </w:pPr>
      <w:ins w:id="504" w:author="Jeanette Stallons" w:date="2017-04-17T21:36:00Z">
        <w:r>
          <w:rPr>
            <w:noProof/>
            <w:lang w:val="en-GB" w:eastAsia="en-GB"/>
          </w:rPr>
          <w:drawing>
            <wp:anchor distT="0" distB="0" distL="114300" distR="114300" simplePos="0" relativeHeight="251696128" behindDoc="0" locked="0" layoutInCell="1" allowOverlap="1" wp14:anchorId="7187CB81" wp14:editId="2B124205">
              <wp:simplePos x="0" y="0"/>
              <wp:positionH relativeFrom="column">
                <wp:posOffset>176530</wp:posOffset>
              </wp:positionH>
              <wp:positionV relativeFrom="paragraph">
                <wp:posOffset>299720</wp:posOffset>
              </wp:positionV>
              <wp:extent cx="3197860" cy="424815"/>
              <wp:effectExtent l="0" t="0" r="2540" b="6985"/>
              <wp:wrapTopAndBottom/>
              <wp:docPr id="37" name="Picture 37" descr="/Users/royprins/Desktop/Screen Shot 2017-04-16 at 17.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oyprins/Desktop/Screen Shot 2017-04-16 at 17.13.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7860" cy="424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t>Try to locate the value for “Sample Time”.</w:t>
        </w:r>
      </w:ins>
    </w:p>
    <w:p w14:paraId="2F53A5C8" w14:textId="77777777" w:rsidR="00E00FEA" w:rsidRDefault="00E00FEA">
      <w:pPr>
        <w:pStyle w:val="WTStep"/>
        <w:numPr>
          <w:ilvl w:val="0"/>
          <w:numId w:val="10"/>
        </w:numPr>
        <w:rPr>
          <w:ins w:id="505" w:author="Jeanette Stallons" w:date="2017-04-17T21:36:00Z"/>
        </w:rPr>
      </w:pPr>
    </w:p>
    <w:p w14:paraId="3AA223C2" w14:textId="49FA9FA2" w:rsidR="00E00FEA" w:rsidRDefault="00E00FEA">
      <w:pPr>
        <w:pStyle w:val="WTStep"/>
        <w:numPr>
          <w:ilvl w:val="0"/>
          <w:numId w:val="10"/>
        </w:numPr>
        <w:rPr>
          <w:ins w:id="506" w:author="Jeanette Stallons" w:date="2017-04-17T21:37:00Z"/>
        </w:rPr>
        <w:pPrChange w:id="507" w:author="Jeanette Stallons" w:date="2017-04-17T21:36:00Z">
          <w:pPr>
            <w:pStyle w:val="WTStep"/>
          </w:pPr>
        </w:pPrChange>
      </w:pPr>
      <w:ins w:id="508" w:author="Jeanette Stallons" w:date="2017-04-17T21:36:00Z">
        <w:r>
          <w:t>Switch to Anypoint Studio and check the results in the Console.</w:t>
        </w:r>
      </w:ins>
    </w:p>
    <w:p w14:paraId="3AC0CA3D" w14:textId="5CBC2FF0" w:rsidR="00E00FEA" w:rsidRDefault="00E00FEA">
      <w:pPr>
        <w:pStyle w:val="WTStep"/>
        <w:numPr>
          <w:ilvl w:val="0"/>
          <w:numId w:val="0"/>
        </w:numPr>
        <w:ind w:left="360"/>
        <w:rPr>
          <w:ins w:id="509" w:author="Jeanette Stallons" w:date="2017-04-17T21:37:00Z"/>
        </w:rPr>
        <w:pPrChange w:id="510" w:author="Roy Prins" w:date="2017-05-26T13:26:00Z">
          <w:pPr>
            <w:pStyle w:val="WTStep"/>
            <w:numPr>
              <w:numId w:val="10"/>
            </w:numPr>
          </w:pPr>
        </w:pPrChange>
      </w:pPr>
      <w:ins w:id="511" w:author="Jeanette Stallons" w:date="2017-04-17T21:37:00Z">
        <w:r>
          <w:rPr>
            <w:noProof/>
            <w:lang w:val="en-GB" w:eastAsia="en-GB"/>
          </w:rPr>
          <w:drawing>
            <wp:inline distT="0" distB="0" distL="0" distR="0" wp14:anchorId="3A87EE4B" wp14:editId="764898D4">
              <wp:extent cx="6383655" cy="400685"/>
              <wp:effectExtent l="25400" t="25400" r="17145" b="31115"/>
              <wp:docPr id="38" name="Picture 38" descr="/Users/royprins/Desktop/Screen Shot 2017-04-16 at 17.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oyprins/Desktop/Screen Shot 2017-04-16 at 17.15.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3655" cy="400685"/>
                      </a:xfrm>
                      <a:prstGeom prst="rect">
                        <a:avLst/>
                      </a:prstGeom>
                      <a:noFill/>
                      <a:ln>
                        <a:solidFill>
                          <a:schemeClr val="bg1">
                            <a:lumMod val="50000"/>
                          </a:schemeClr>
                        </a:solidFill>
                      </a:ln>
                      <a:effectLst/>
                    </pic:spPr>
                  </pic:pic>
                </a:graphicData>
              </a:graphic>
            </wp:inline>
          </w:drawing>
        </w:r>
      </w:ins>
    </w:p>
    <w:p w14:paraId="6B19C150" w14:textId="31433BE2" w:rsidR="00E00FEA" w:rsidRPr="00E00FEA" w:rsidRDefault="00E00FEA">
      <w:pPr>
        <w:pStyle w:val="WTstepsheading"/>
        <w:rPr>
          <w:ins w:id="512" w:author="Jeanette Stallons" w:date="2017-04-17T21:37:00Z"/>
          <w:lang w:val="en-GB"/>
        </w:rPr>
        <w:pPrChange w:id="513" w:author="Roy Prins" w:date="2017-05-29T14:49:00Z">
          <w:pPr>
            <w:pStyle w:val="WTStep"/>
          </w:pPr>
        </w:pPrChange>
      </w:pPr>
      <w:ins w:id="514" w:author="Jeanette Stallons" w:date="2017-04-17T21:37:00Z">
        <w:r w:rsidRPr="00E00FEA">
          <w:rPr>
            <w:lang w:val="en-GB"/>
          </w:rPr>
          <w:t>Interpret the results</w:t>
        </w:r>
      </w:ins>
    </w:p>
    <w:p w14:paraId="561A0BCD" w14:textId="0D2ACD3D" w:rsidR="00E00FEA" w:rsidRPr="00E00FEA" w:rsidRDefault="00E00FEA">
      <w:pPr>
        <w:pStyle w:val="WTStep"/>
        <w:numPr>
          <w:ilvl w:val="0"/>
          <w:numId w:val="10"/>
        </w:numPr>
        <w:rPr>
          <w:ins w:id="515" w:author="Jeanette Stallons" w:date="2017-04-17T21:37:00Z"/>
        </w:rPr>
        <w:pPrChange w:id="516" w:author="Jeanette Stallons" w:date="2017-04-17T21:37:00Z">
          <w:pPr>
            <w:pStyle w:val="WTStep"/>
            <w:numPr>
              <w:numId w:val="41"/>
            </w:numPr>
          </w:pPr>
        </w:pPrChange>
      </w:pPr>
      <w:ins w:id="517" w:author="Jeanette Stallons" w:date="2017-04-17T21:37:00Z">
        <w:del w:id="518" w:author="Roy Prins" w:date="2017-05-22T19:56:00Z">
          <w:r w:rsidRPr="00E00FEA" w:rsidDel="0008736C">
            <w:delText xml:space="preserve">Switch back </w:delText>
          </w:r>
        </w:del>
      </w:ins>
      <w:ins w:id="519" w:author="Roy Prins" w:date="2017-05-22T19:56:00Z">
        <w:r w:rsidR="0008736C">
          <w:t xml:space="preserve">Return </w:t>
        </w:r>
      </w:ins>
      <w:ins w:id="520" w:author="Jeanette Stallons" w:date="2017-04-17T21:37:00Z">
        <w:r w:rsidRPr="00E00FEA">
          <w:t>to JMeter.</w:t>
        </w:r>
      </w:ins>
    </w:p>
    <w:p w14:paraId="4043AD7C" w14:textId="77777777" w:rsidR="00E00FEA" w:rsidRPr="00E00FEA" w:rsidRDefault="00E00FEA" w:rsidP="00E00FEA">
      <w:pPr>
        <w:pStyle w:val="WTStep"/>
        <w:numPr>
          <w:ilvl w:val="0"/>
          <w:numId w:val="10"/>
        </w:numPr>
        <w:rPr>
          <w:ins w:id="521" w:author="Jeanette Stallons" w:date="2017-04-17T21:37:00Z"/>
        </w:rPr>
      </w:pPr>
      <w:ins w:id="522" w:author="Jeanette Stallons" w:date="2017-04-17T21:37:00Z">
        <w:r w:rsidRPr="00E00FEA">
          <w:t>Click “View Results in Table”.</w:t>
        </w:r>
      </w:ins>
    </w:p>
    <w:p w14:paraId="7F634B1B" w14:textId="77777777" w:rsidR="00E00FEA" w:rsidRPr="00E00FEA" w:rsidRDefault="00E00FEA" w:rsidP="00E00FEA">
      <w:pPr>
        <w:pStyle w:val="WTStep"/>
        <w:numPr>
          <w:ilvl w:val="0"/>
          <w:numId w:val="10"/>
        </w:numPr>
        <w:rPr>
          <w:ins w:id="523" w:author="Jeanette Stallons" w:date="2017-04-17T21:37:00Z"/>
        </w:rPr>
      </w:pPr>
      <w:ins w:id="524" w:author="Jeanette Stallons" w:date="2017-04-17T21:37:00Z">
        <w:r w:rsidRPr="00E00FEA">
          <w:t>Check the value for “Status” and note how it has a red symbol.</w:t>
        </w:r>
      </w:ins>
    </w:p>
    <w:p w14:paraId="3C12C0AF" w14:textId="47852834" w:rsidR="00E00FEA" w:rsidRDefault="00E00FEA">
      <w:pPr>
        <w:pStyle w:val="WTStep"/>
        <w:numPr>
          <w:ilvl w:val="0"/>
          <w:numId w:val="10"/>
        </w:numPr>
        <w:rPr>
          <w:ins w:id="525" w:author="Roy Prins" w:date="2017-05-24T13:00:00Z"/>
        </w:rPr>
      </w:pPr>
      <w:ins w:id="526" w:author="Jeanette Stallons" w:date="2017-04-17T21:37:00Z">
        <w:r w:rsidRPr="00E00FEA">
          <w:t>Compare the processing time in the Mule logs to the Sample Time value.</w:t>
        </w:r>
      </w:ins>
    </w:p>
    <w:p w14:paraId="08863B5D" w14:textId="77777777" w:rsidR="000F4B46" w:rsidRDefault="000F4B46">
      <w:pPr>
        <w:pStyle w:val="WTStep"/>
        <w:numPr>
          <w:ilvl w:val="0"/>
          <w:numId w:val="0"/>
        </w:numPr>
        <w:ind w:left="360"/>
        <w:rPr>
          <w:ins w:id="527" w:author="Jeanette Stallons" w:date="2017-04-17T21:39:00Z"/>
        </w:rPr>
        <w:pPrChange w:id="528" w:author="Roy Prins" w:date="2017-05-24T13:00:00Z">
          <w:pPr>
            <w:pStyle w:val="WTStep"/>
            <w:numPr>
              <w:numId w:val="10"/>
            </w:numPr>
          </w:pPr>
        </w:pPrChange>
      </w:pPr>
    </w:p>
    <w:p w14:paraId="3676DA62" w14:textId="77777777"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29" w:author="Jeanette Stallons" w:date="2017-04-17T21:39:00Z"/>
        </w:rPr>
        <w:pPrChange w:id="530"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ins w:id="531" w:author="Jeanette Stallons" w:date="2017-04-17T21:39:00Z">
        <w:r w:rsidRPr="0023485E">
          <w:t>Question 3:  How long does it take to process 2000 transfer</w:t>
        </w:r>
        <w:r>
          <w:t>s</w:t>
        </w:r>
        <w:r w:rsidRPr="0023485E">
          <w:t>?</w:t>
        </w:r>
      </w:ins>
    </w:p>
    <w:p w14:paraId="08A4AF28" w14:textId="77777777"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32" w:author="Jeanette Stallons" w:date="2017-04-17T21:39:00Z"/>
        </w:rPr>
        <w:pPrChange w:id="533"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p>
    <w:p w14:paraId="30E044EF" w14:textId="6CF5BEE4"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34" w:author="Jeanette Stallons" w:date="2017-04-17T21:39:00Z"/>
        </w:rPr>
        <w:pPrChange w:id="535"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ins w:id="536" w:author="Jeanette Stallons" w:date="2017-04-17T21:39:00Z">
        <w:r>
          <w:t xml:space="preserve">Answer: </w:t>
        </w:r>
        <w:del w:id="537" w:author="Roy Prins" w:date="2017-05-29T16:01:00Z">
          <w:r w:rsidDel="00160F48">
            <w:delText>_</w:delText>
          </w:r>
        </w:del>
        <w:r>
          <w:t>_______________________________________________________________________</w:t>
        </w:r>
      </w:ins>
    </w:p>
    <w:p w14:paraId="26C14F88" w14:textId="77777777" w:rsidR="00E00FEA" w:rsidRDefault="00E00FEA">
      <w:pPr>
        <w:pStyle w:val="WTStep"/>
        <w:numPr>
          <w:ilvl w:val="0"/>
          <w:numId w:val="0"/>
        </w:numPr>
        <w:ind w:left="360"/>
        <w:rPr>
          <w:ins w:id="538" w:author="Jeanette Stallons" w:date="2017-04-17T21:39:00Z"/>
        </w:rPr>
        <w:pPrChange w:id="539" w:author="Jeanette Stallons" w:date="2017-04-17T21:39:00Z">
          <w:pPr>
            <w:pStyle w:val="WTStep"/>
            <w:numPr>
              <w:numId w:val="10"/>
            </w:numPr>
          </w:pPr>
        </w:pPrChange>
      </w:pPr>
    </w:p>
    <w:p w14:paraId="6114CB8D" w14:textId="77777777"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40" w:author="Jeanette Stallons" w:date="2017-04-17T21:39:00Z"/>
        </w:rPr>
        <w:pPrChange w:id="541"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ins w:id="542" w:author="Jeanette Stallons" w:date="2017-04-17T21:39:00Z">
        <w:r w:rsidRPr="0023485E">
          <w:t>Question 4:  Does the transfer service meet its non-functional requirements?</w:t>
        </w:r>
        <w:r>
          <w:t xml:space="preserve"> How do you know?</w:t>
        </w:r>
      </w:ins>
    </w:p>
    <w:p w14:paraId="75D1D46F" w14:textId="77777777"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43" w:author="Jeanette Stallons" w:date="2017-04-17T21:39:00Z"/>
        </w:rPr>
        <w:pPrChange w:id="544"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p>
    <w:p w14:paraId="0DCF9BF7" w14:textId="484BC488" w:rsidR="00E00FEA" w:rsidRDefault="00E00FEA">
      <w:pPr>
        <w:pStyle w:val="WTStep"/>
        <w:numPr>
          <w:ilvl w:val="0"/>
          <w:numId w:val="0"/>
        </w:numPr>
        <w:pBdr>
          <w:top w:val="single" w:sz="4" w:space="1" w:color="auto"/>
          <w:left w:val="single" w:sz="4" w:space="4" w:color="auto"/>
          <w:bottom w:val="single" w:sz="4" w:space="1" w:color="auto"/>
          <w:right w:val="single" w:sz="4" w:space="4" w:color="auto"/>
        </w:pBdr>
        <w:ind w:left="360" w:right="90"/>
        <w:rPr>
          <w:ins w:id="545" w:author="Jeanette Stallons" w:date="2017-04-17T21:39:00Z"/>
        </w:rPr>
        <w:pPrChange w:id="546" w:author="Jeanette Stallons" w:date="2017-04-17T21:39:00Z">
          <w:pPr>
            <w:pStyle w:val="WTStep"/>
            <w:numPr>
              <w:numId w:val="10"/>
            </w:numPr>
            <w:pBdr>
              <w:top w:val="single" w:sz="4" w:space="1" w:color="auto"/>
              <w:left w:val="single" w:sz="4" w:space="4" w:color="auto"/>
              <w:bottom w:val="single" w:sz="4" w:space="1" w:color="auto"/>
              <w:right w:val="single" w:sz="4" w:space="4" w:color="auto"/>
            </w:pBdr>
          </w:pPr>
        </w:pPrChange>
      </w:pPr>
      <w:ins w:id="547" w:author="Jeanette Stallons" w:date="2017-04-17T21:39:00Z">
        <w:r>
          <w:t xml:space="preserve">Answer: </w:t>
        </w:r>
        <w:del w:id="548" w:author="Roy Prins" w:date="2017-05-29T16:01:00Z">
          <w:r w:rsidDel="00160F48">
            <w:delText>_</w:delText>
          </w:r>
        </w:del>
        <w:r>
          <w:t>_______________________________________________________________________</w:t>
        </w:r>
      </w:ins>
    </w:p>
    <w:p w14:paraId="115CBB7B" w14:textId="77777777" w:rsidR="00E00FEA" w:rsidRDefault="00E00FEA">
      <w:pPr>
        <w:pStyle w:val="WTStep"/>
        <w:numPr>
          <w:ilvl w:val="0"/>
          <w:numId w:val="0"/>
        </w:numPr>
        <w:ind w:left="720" w:hanging="360"/>
        <w:rPr>
          <w:ins w:id="549" w:author="Jeanette Stallons" w:date="2017-04-17T21:39:00Z"/>
        </w:rPr>
        <w:pPrChange w:id="550" w:author="Jeanette Stallons" w:date="2017-04-17T21:39:00Z">
          <w:pPr>
            <w:pStyle w:val="WTStep"/>
          </w:pPr>
        </w:pPrChange>
      </w:pPr>
    </w:p>
    <w:p w14:paraId="6C8C1850" w14:textId="3E104998" w:rsidR="00E00FEA" w:rsidRDefault="00E00FEA">
      <w:pPr>
        <w:pStyle w:val="WTstepsheading"/>
        <w:rPr>
          <w:ins w:id="551" w:author="Jeanette Stallons" w:date="2017-04-17T21:39:00Z"/>
        </w:rPr>
        <w:pPrChange w:id="552" w:author="Roy Prins" w:date="2017-05-29T14:49:00Z">
          <w:pPr>
            <w:pStyle w:val="WTstepsheading"/>
            <w:numPr>
              <w:numId w:val="10"/>
            </w:numPr>
            <w:ind w:left="720" w:hanging="360"/>
          </w:pPr>
        </w:pPrChange>
      </w:pPr>
      <w:ins w:id="553" w:author="Jeanette Stallons" w:date="2017-04-17T21:39:00Z">
        <w:r>
          <w:t xml:space="preserve">Deploy </w:t>
        </w:r>
      </w:ins>
      <w:ins w:id="554" w:author="Roy Prins" w:date="2017-05-22T19:57:00Z">
        <w:r w:rsidR="0008736C">
          <w:t xml:space="preserve">the banking services app </w:t>
        </w:r>
      </w:ins>
      <w:ins w:id="555" w:author="Jeanette Stallons" w:date="2017-04-17T21:39:00Z">
        <w:r>
          <w:t>to a stand-</w:t>
        </w:r>
        <w:r w:rsidRPr="0031052A">
          <w:t>alone Mule runtime</w:t>
        </w:r>
      </w:ins>
    </w:p>
    <w:p w14:paraId="7E70782A" w14:textId="77777777" w:rsidR="00E00FEA" w:rsidRPr="00E00FEA" w:rsidRDefault="00E00FEA" w:rsidP="00E00FEA">
      <w:pPr>
        <w:pStyle w:val="WTStep"/>
        <w:numPr>
          <w:ilvl w:val="0"/>
          <w:numId w:val="10"/>
        </w:numPr>
        <w:rPr>
          <w:ins w:id="556" w:author="Jeanette Stallons" w:date="2017-04-17T21:39:00Z"/>
        </w:rPr>
      </w:pPr>
      <w:ins w:id="557" w:author="Jeanette Stallons" w:date="2017-04-17T21:39:00Z">
        <w:r w:rsidRPr="00E00FEA">
          <w:t>Return to Anypoint Studio.</w:t>
        </w:r>
      </w:ins>
    </w:p>
    <w:p w14:paraId="3BBEE8DB" w14:textId="77777777" w:rsidR="00E00FEA" w:rsidRPr="00E00FEA" w:rsidRDefault="00E00FEA" w:rsidP="00E00FEA">
      <w:pPr>
        <w:pStyle w:val="WTStep"/>
        <w:numPr>
          <w:ilvl w:val="0"/>
          <w:numId w:val="10"/>
        </w:numPr>
        <w:rPr>
          <w:ins w:id="558" w:author="Jeanette Stallons" w:date="2017-04-17T21:39:00Z"/>
        </w:rPr>
      </w:pPr>
      <w:ins w:id="559" w:author="Jeanette Stallons" w:date="2017-04-17T21:39:00Z">
        <w:r w:rsidRPr="00E00FEA">
          <w:t>Stop the running Mule application.</w:t>
        </w:r>
      </w:ins>
    </w:p>
    <w:p w14:paraId="25F7EE4E" w14:textId="77777777" w:rsidR="00E00FEA" w:rsidRPr="00E00FEA" w:rsidRDefault="00E00FEA" w:rsidP="00E00FEA">
      <w:pPr>
        <w:pStyle w:val="WTStep"/>
        <w:numPr>
          <w:ilvl w:val="0"/>
          <w:numId w:val="10"/>
        </w:numPr>
        <w:rPr>
          <w:ins w:id="560" w:author="Jeanette Stallons" w:date="2017-04-17T21:39:00Z"/>
        </w:rPr>
      </w:pPr>
      <w:ins w:id="561" w:author="Jeanette Stallons" w:date="2017-04-17T21:39:00Z">
        <w:r w:rsidRPr="00E00FEA">
          <w:t>Right-click the project in the Package Explorer and select Export.</w:t>
        </w:r>
      </w:ins>
    </w:p>
    <w:p w14:paraId="337DEA86" w14:textId="77777777" w:rsidR="00E00FEA" w:rsidRPr="00E00FEA" w:rsidRDefault="00E00FEA" w:rsidP="00E00FEA">
      <w:pPr>
        <w:pStyle w:val="WTStep"/>
        <w:numPr>
          <w:ilvl w:val="0"/>
          <w:numId w:val="10"/>
        </w:numPr>
        <w:rPr>
          <w:ins w:id="562" w:author="Jeanette Stallons" w:date="2017-04-17T21:39:00Z"/>
        </w:rPr>
      </w:pPr>
      <w:ins w:id="563" w:author="Jeanette Stallons" w:date="2017-04-17T21:39:00Z">
        <w:r w:rsidRPr="00E00FEA">
          <w:t>Select Mule &gt; Anypoint Studio Project to Mule Deployable Archive.</w:t>
        </w:r>
      </w:ins>
    </w:p>
    <w:p w14:paraId="009AD566" w14:textId="77777777" w:rsidR="00E00FEA" w:rsidRPr="00E00FEA" w:rsidRDefault="00E00FEA" w:rsidP="00E00FEA">
      <w:pPr>
        <w:pStyle w:val="WTStep"/>
        <w:numPr>
          <w:ilvl w:val="0"/>
          <w:numId w:val="10"/>
        </w:numPr>
        <w:rPr>
          <w:ins w:id="564" w:author="Jeanette Stallons" w:date="2017-04-17T21:39:00Z"/>
        </w:rPr>
      </w:pPr>
      <w:ins w:id="565" w:author="Jeanette Stallons" w:date="2017-04-17T21:39:00Z">
        <w:r w:rsidRPr="00E00FEA">
          <w:lastRenderedPageBreak/>
          <w:t>Click Next.</w:t>
        </w:r>
      </w:ins>
    </w:p>
    <w:p w14:paraId="4EF95ECE" w14:textId="77777777" w:rsidR="00E00FEA" w:rsidRPr="00E00FEA" w:rsidRDefault="00E00FEA" w:rsidP="00E00FEA">
      <w:pPr>
        <w:pStyle w:val="WTStep"/>
        <w:numPr>
          <w:ilvl w:val="0"/>
          <w:numId w:val="10"/>
        </w:numPr>
        <w:rPr>
          <w:ins w:id="566" w:author="Jeanette Stallons" w:date="2017-04-17T21:39:00Z"/>
        </w:rPr>
      </w:pPr>
      <w:ins w:id="567" w:author="Jeanette Stallons" w:date="2017-04-17T21:39:00Z">
        <w:r w:rsidRPr="00E00FEA">
          <w:t>Enter a file name for the deployable archive, such as BankingServices.zip.</w:t>
        </w:r>
      </w:ins>
    </w:p>
    <w:p w14:paraId="4FB6D9E1" w14:textId="77777777" w:rsidR="00E00FEA" w:rsidRPr="00E00FEA" w:rsidRDefault="00E00FEA" w:rsidP="00E00FEA">
      <w:pPr>
        <w:pStyle w:val="WTStep"/>
        <w:numPr>
          <w:ilvl w:val="0"/>
          <w:numId w:val="10"/>
        </w:numPr>
        <w:rPr>
          <w:ins w:id="568" w:author="Jeanette Stallons" w:date="2017-04-17T21:39:00Z"/>
        </w:rPr>
      </w:pPr>
      <w:ins w:id="569" w:author="Jeanette Stallons" w:date="2017-04-17T21:39:00Z">
        <w:r w:rsidRPr="00E00FEA">
          <w:t>Click Finish.</w:t>
        </w:r>
      </w:ins>
    </w:p>
    <w:p w14:paraId="34D17843" w14:textId="77777777" w:rsidR="00E00FEA" w:rsidRPr="00E00FEA" w:rsidRDefault="00E00FEA" w:rsidP="00E00FEA">
      <w:pPr>
        <w:pStyle w:val="WTStep"/>
        <w:numPr>
          <w:ilvl w:val="0"/>
          <w:numId w:val="10"/>
        </w:numPr>
        <w:rPr>
          <w:ins w:id="570" w:author="Jeanette Stallons" w:date="2017-04-17T21:39:00Z"/>
        </w:rPr>
      </w:pPr>
      <w:ins w:id="571" w:author="Jeanette Stallons" w:date="2017-04-17T21:39:00Z">
        <w:r w:rsidRPr="00E00FEA">
          <w:t>Copy the generated deployable archive (.zip format) to $MULE_HOME/apps (where $MULE_HOME is the directory where you installed the Mule runtime).</w:t>
        </w:r>
      </w:ins>
    </w:p>
    <w:p w14:paraId="62FF6EEA" w14:textId="1A040C99" w:rsidR="00E00FEA" w:rsidRPr="00E00FEA" w:rsidRDefault="00E00FEA" w:rsidP="00E00FEA">
      <w:pPr>
        <w:pStyle w:val="WTStep"/>
        <w:numPr>
          <w:ilvl w:val="0"/>
          <w:numId w:val="10"/>
        </w:numPr>
        <w:rPr>
          <w:ins w:id="572" w:author="Jeanette Stallons" w:date="2017-04-17T21:39:00Z"/>
        </w:rPr>
      </w:pPr>
      <w:ins w:id="573" w:author="Jeanette Stallons" w:date="2017-04-17T21:39:00Z">
        <w:r w:rsidRPr="00E00FEA">
          <w:t>Start the Mule runtime from command line. Use %MULE_HOME\bin\mule.bat (Windows) or %MULE_HOME/bin/mule (</w:t>
        </w:r>
      </w:ins>
      <w:proofErr w:type="spellStart"/>
      <w:ins w:id="574" w:author="Roy Prins" w:date="2017-05-24T15:15:00Z">
        <w:r w:rsidR="001E53A8">
          <w:t>m</w:t>
        </w:r>
      </w:ins>
      <w:ins w:id="575" w:author="Jeanette Stallons" w:date="2017-04-17T21:39:00Z">
        <w:del w:id="576" w:author="Roy Prins" w:date="2017-05-24T15:15:00Z">
          <w:r w:rsidRPr="00E00FEA" w:rsidDel="001E53A8">
            <w:delText>M</w:delText>
          </w:r>
        </w:del>
        <w:r w:rsidRPr="00E00FEA">
          <w:t>acOS</w:t>
        </w:r>
        <w:proofErr w:type="spellEnd"/>
        <w:r w:rsidRPr="00E00FEA">
          <w:t>/Linux</w:t>
        </w:r>
      </w:ins>
      <w:ins w:id="577" w:author="Roy Prins" w:date="2017-05-24T15:15:00Z">
        <w:r w:rsidR="001E53A8">
          <w:t>/UNIX</w:t>
        </w:r>
      </w:ins>
      <w:ins w:id="578" w:author="Jeanette Stallons" w:date="2017-04-17T21:39:00Z">
        <w:r w:rsidRPr="00E00FEA">
          <w:t>).</w:t>
        </w:r>
      </w:ins>
    </w:p>
    <w:p w14:paraId="7C4EF945" w14:textId="77777777" w:rsidR="00E00FEA" w:rsidRPr="00E00FEA" w:rsidRDefault="00E00FEA" w:rsidP="00E00FEA">
      <w:pPr>
        <w:pStyle w:val="WTStep"/>
        <w:numPr>
          <w:ilvl w:val="0"/>
          <w:numId w:val="10"/>
        </w:numPr>
        <w:rPr>
          <w:ins w:id="579" w:author="Jeanette Stallons" w:date="2017-04-17T21:39:00Z"/>
        </w:rPr>
      </w:pPr>
      <w:ins w:id="580" w:author="Jeanette Stallons" w:date="2017-04-17T21:39:00Z">
        <w:r w:rsidRPr="00E00FEA">
          <w:t>Return to JMeter.</w:t>
        </w:r>
      </w:ins>
    </w:p>
    <w:p w14:paraId="7CBDCC57" w14:textId="5AF4E6BA" w:rsidR="00E00FEA" w:rsidRPr="00E00FEA" w:rsidRDefault="00E00FEA" w:rsidP="00E00FEA">
      <w:pPr>
        <w:pStyle w:val="WTStep"/>
        <w:numPr>
          <w:ilvl w:val="0"/>
          <w:numId w:val="10"/>
        </w:numPr>
        <w:rPr>
          <w:ins w:id="581" w:author="Jeanette Stallons" w:date="2017-04-17T21:39:00Z"/>
        </w:rPr>
      </w:pPr>
      <w:ins w:id="582" w:author="Jeanette Stallons" w:date="2017-04-17T21:39:00Z">
        <w:r w:rsidRPr="00E00FEA">
          <w:t xml:space="preserve">Right-click </w:t>
        </w:r>
        <w:del w:id="583" w:author="Roy Prins" w:date="2017-05-29T13:42:00Z">
          <w:r w:rsidRPr="00E00FEA" w:rsidDel="00177241">
            <w:delText xml:space="preserve">thread group </w:delText>
          </w:r>
        </w:del>
      </w:ins>
      <w:ins w:id="584" w:author="Roy Prins" w:date="2017-05-29T13:42:00Z">
        <w:r w:rsidR="00177241">
          <w:t>thread group</w:t>
        </w:r>
      </w:ins>
      <w:ins w:id="585" w:author="Roy Prins" w:date="2017-05-29T13:43:00Z">
        <w:r w:rsidR="00177241">
          <w:t xml:space="preserve"> </w:t>
        </w:r>
      </w:ins>
      <w:ins w:id="586" w:author="Jeanette Stallons" w:date="2017-04-17T21:39:00Z">
        <w:r w:rsidRPr="00E00FEA">
          <w:t>NF001 and select Start; the test will now run on the Mule runtime instead of from within Anypoint Studio (using the embedded runtime).</w:t>
        </w:r>
      </w:ins>
    </w:p>
    <w:p w14:paraId="1855249D" w14:textId="77777777" w:rsidR="00E00FEA" w:rsidRPr="00E00FEA" w:rsidRDefault="00E00FEA" w:rsidP="00E00FEA">
      <w:pPr>
        <w:pStyle w:val="WTStep"/>
        <w:numPr>
          <w:ilvl w:val="0"/>
          <w:numId w:val="10"/>
        </w:numPr>
        <w:rPr>
          <w:ins w:id="587" w:author="Jeanette Stallons" w:date="2017-04-17T21:39:00Z"/>
        </w:rPr>
      </w:pPr>
      <w:ins w:id="588" w:author="Jeanette Stallons" w:date="2017-04-17T21:39:00Z">
        <w:r w:rsidRPr="00E00FEA">
          <w:t>After completing, run the test at least one more time.</w:t>
        </w:r>
      </w:ins>
    </w:p>
    <w:p w14:paraId="156A4A05" w14:textId="77777777" w:rsidR="00E00FEA" w:rsidDel="00EE2755" w:rsidRDefault="00E00FEA">
      <w:pPr>
        <w:pStyle w:val="WTStep"/>
        <w:numPr>
          <w:ilvl w:val="0"/>
          <w:numId w:val="10"/>
        </w:numPr>
        <w:rPr>
          <w:del w:id="589" w:author="Roy Prins" w:date="2017-05-24T15:13:00Z"/>
        </w:rPr>
        <w:pPrChange w:id="590" w:author="Roy Prins" w:date="2017-05-24T15:13:00Z">
          <w:pPr>
            <w:pStyle w:val="ListParagraph"/>
            <w:numPr>
              <w:numId w:val="10"/>
            </w:numPr>
            <w:ind w:hanging="360"/>
          </w:pPr>
        </w:pPrChange>
      </w:pPr>
      <w:ins w:id="591" w:author="Jeanette Stallons" w:date="2017-04-17T21:39:00Z">
        <w:r w:rsidRPr="00E00FEA">
          <w:t>When done, click “View Results in Table”.</w:t>
        </w:r>
      </w:ins>
    </w:p>
    <w:p w14:paraId="79C2429F" w14:textId="77777777" w:rsidR="00EE2755" w:rsidRPr="00E00FEA" w:rsidRDefault="00EE2755" w:rsidP="00E00FEA">
      <w:pPr>
        <w:pStyle w:val="WTStep"/>
        <w:numPr>
          <w:ilvl w:val="0"/>
          <w:numId w:val="10"/>
        </w:numPr>
        <w:rPr>
          <w:ins w:id="592" w:author="Roy Prins" w:date="2017-05-24T15:13:00Z"/>
        </w:rPr>
      </w:pPr>
    </w:p>
    <w:p w14:paraId="569B8801" w14:textId="0A69FFAA" w:rsidR="00E00FEA" w:rsidDel="000F4B46" w:rsidRDefault="00E00FEA">
      <w:pPr>
        <w:pStyle w:val="WTStep"/>
        <w:numPr>
          <w:ilvl w:val="0"/>
          <w:numId w:val="10"/>
        </w:numPr>
        <w:rPr>
          <w:del w:id="593" w:author="Roy Prins" w:date="2017-05-19T16:25:00Z"/>
        </w:rPr>
        <w:pPrChange w:id="594" w:author="Roy Prins" w:date="2017-05-19T16:25:00Z">
          <w:pPr>
            <w:pStyle w:val="WTStep"/>
          </w:pPr>
        </w:pPrChange>
      </w:pPr>
      <w:ins w:id="595" w:author="Jeanette Stallons" w:date="2017-04-17T21:39:00Z">
        <w:r w:rsidRPr="00E00FEA">
          <w:t>Compare the values of Sample Time of the various test runs.</w:t>
        </w:r>
      </w:ins>
    </w:p>
    <w:p w14:paraId="2943D1A2" w14:textId="77777777" w:rsidR="000F4B46" w:rsidRDefault="000F4B46">
      <w:pPr>
        <w:pStyle w:val="WTStep"/>
        <w:numPr>
          <w:ilvl w:val="0"/>
          <w:numId w:val="10"/>
        </w:numPr>
        <w:rPr>
          <w:ins w:id="596" w:author="Roy Prins" w:date="2017-05-24T13:02:00Z"/>
        </w:rPr>
        <w:pPrChange w:id="597" w:author="Roy Prins" w:date="2017-05-24T15:13:00Z">
          <w:pPr>
            <w:pStyle w:val="ListParagraph"/>
            <w:numPr>
              <w:numId w:val="10"/>
            </w:numPr>
            <w:ind w:hanging="360"/>
          </w:pPr>
        </w:pPrChange>
      </w:pPr>
    </w:p>
    <w:p w14:paraId="54D91B10" w14:textId="4D1D9995" w:rsidR="000F4B46" w:rsidRDefault="000F4B46" w:rsidP="000F4B46">
      <w:pPr>
        <w:pStyle w:val="ListParagraph"/>
        <w:numPr>
          <w:ilvl w:val="0"/>
          <w:numId w:val="10"/>
        </w:numPr>
        <w:rPr>
          <w:ins w:id="598" w:author="Roy Prins" w:date="2017-05-24T13:02:00Z"/>
        </w:rPr>
      </w:pPr>
      <w:ins w:id="599" w:author="Roy Prins" w:date="2017-05-24T13:02:00Z">
        <w:r>
          <w:t>Stop the Mule runtime</w:t>
        </w:r>
      </w:ins>
      <w:ins w:id="600" w:author="Roy Prins" w:date="2017-05-24T15:14:00Z">
        <w:r w:rsidR="001E53A8">
          <w:t>.</w:t>
        </w:r>
      </w:ins>
    </w:p>
    <w:p w14:paraId="193C11B1" w14:textId="749EAF93" w:rsidR="00E00FEA" w:rsidRDefault="000F4B46">
      <w:pPr>
        <w:pStyle w:val="WTStep"/>
        <w:numPr>
          <w:ilvl w:val="0"/>
          <w:numId w:val="0"/>
        </w:numPr>
        <w:ind w:left="360"/>
        <w:rPr>
          <w:ins w:id="601" w:author="Jeanette Stallons" w:date="2017-04-17T21:38:00Z"/>
        </w:rPr>
        <w:pPrChange w:id="602" w:author="Roy Prins" w:date="2017-05-26T13:26:00Z">
          <w:pPr>
            <w:pStyle w:val="WTStep"/>
          </w:pPr>
        </w:pPrChange>
      </w:pPr>
      <w:ins w:id="603" w:author="Roy Prins" w:date="2017-05-24T13:02:00Z">
        <w:r>
          <w:rPr>
            <w:noProof/>
            <w:lang w:val="en-GB" w:eastAsia="en-GB"/>
          </w:rPr>
          <w:drawing>
            <wp:inline distT="0" distB="0" distL="0" distR="0" wp14:anchorId="06C27DFC" wp14:editId="50DC1DFE">
              <wp:extent cx="5738738" cy="632514"/>
              <wp:effectExtent l="0" t="0" r="1905" b="2540"/>
              <wp:docPr id="46" name="Picture 46" descr="/Users/royprins/Desktop/Screen Shot 2017-04-16 at 19.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6 at 19.27.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544" cy="634807"/>
                      </a:xfrm>
                      <a:prstGeom prst="rect">
                        <a:avLst/>
                      </a:prstGeom>
                      <a:noFill/>
                      <a:ln>
                        <a:noFill/>
                      </a:ln>
                      <a:effectLst/>
                    </pic:spPr>
                  </pic:pic>
                </a:graphicData>
              </a:graphic>
            </wp:inline>
          </w:drawing>
        </w:r>
      </w:ins>
    </w:p>
    <w:p w14:paraId="111B676C" w14:textId="2E961384" w:rsidR="00E00FEA" w:rsidRPr="00AB24DA" w:rsidDel="00E00FEA" w:rsidRDefault="00E00FEA">
      <w:pPr>
        <w:pStyle w:val="WTStep"/>
        <w:numPr>
          <w:ilvl w:val="0"/>
          <w:numId w:val="10"/>
        </w:numPr>
        <w:rPr>
          <w:del w:id="604" w:author="Jeanette Stallons" w:date="2017-04-17T21:37:00Z"/>
        </w:rPr>
        <w:pPrChange w:id="605" w:author="Roy Prins" w:date="2017-05-24T15:14:00Z">
          <w:pPr>
            <w:pStyle w:val="WTStep"/>
          </w:pPr>
        </w:pPrChange>
      </w:pPr>
    </w:p>
    <w:p w14:paraId="42BE07E3" w14:textId="71201FD0" w:rsidR="00B428A3" w:rsidRPr="00AB24DA" w:rsidDel="0049156E" w:rsidRDefault="00B428A3">
      <w:pPr>
        <w:pStyle w:val="WTStep"/>
        <w:numPr>
          <w:ilvl w:val="0"/>
          <w:numId w:val="0"/>
        </w:numPr>
        <w:ind w:left="360"/>
        <w:rPr>
          <w:del w:id="606" w:author="Jeanette Stallons" w:date="2017-04-17T21:34:00Z"/>
        </w:rPr>
        <w:pPrChange w:id="607" w:author="Roy Prins" w:date="2017-05-24T13:02:00Z">
          <w:pPr>
            <w:pStyle w:val="WTStep"/>
          </w:pPr>
        </w:pPrChange>
      </w:pPr>
      <w:del w:id="608" w:author="Jeanette Stallons" w:date="2017-04-17T21:34:00Z">
        <w:r w:rsidRPr="00AB24DA" w:rsidDel="0049156E">
          <w:delText>Set the name of the HTTP request to “Transfer service – 2000 transfers”.</w:delText>
        </w:r>
      </w:del>
    </w:p>
    <w:p w14:paraId="0F416F9A" w14:textId="315A3678" w:rsidR="00B428A3" w:rsidRPr="00AB24DA" w:rsidDel="0049156E" w:rsidRDefault="00B428A3">
      <w:pPr>
        <w:pStyle w:val="WTStep"/>
        <w:numPr>
          <w:ilvl w:val="0"/>
          <w:numId w:val="0"/>
        </w:numPr>
        <w:ind w:left="360"/>
        <w:rPr>
          <w:del w:id="609" w:author="Jeanette Stallons" w:date="2017-04-17T21:34:00Z"/>
        </w:rPr>
        <w:pPrChange w:id="610" w:author="Roy Prins" w:date="2017-05-24T13:02:00Z">
          <w:pPr>
            <w:pStyle w:val="WTStep"/>
          </w:pPr>
        </w:pPrChange>
      </w:pPr>
      <w:del w:id="611" w:author="Jeanette Stallons" w:date="2017-04-17T21:34:00Z">
        <w:r w:rsidRPr="00AB24DA" w:rsidDel="0049156E">
          <w:delText>In the tab labeled “Basic”, set Server Name to “localhost”.</w:delText>
        </w:r>
      </w:del>
    </w:p>
    <w:p w14:paraId="5C631C25" w14:textId="2CFD36DC" w:rsidR="00B428A3" w:rsidRPr="00AB24DA" w:rsidDel="0049156E" w:rsidRDefault="00B428A3">
      <w:pPr>
        <w:pStyle w:val="WTStep"/>
        <w:numPr>
          <w:ilvl w:val="0"/>
          <w:numId w:val="0"/>
        </w:numPr>
        <w:ind w:left="360"/>
        <w:rPr>
          <w:del w:id="612" w:author="Jeanette Stallons" w:date="2017-04-17T21:34:00Z"/>
        </w:rPr>
        <w:pPrChange w:id="613" w:author="Roy Prins" w:date="2017-05-24T13:02:00Z">
          <w:pPr>
            <w:pStyle w:val="WTStep"/>
          </w:pPr>
        </w:pPrChange>
      </w:pPr>
      <w:del w:id="614" w:author="Jeanette Stallons" w:date="2017-04-17T21:34:00Z">
        <w:r w:rsidRPr="00AB24DA" w:rsidDel="0049156E">
          <w:delText>Set Port Number to “8081”.</w:delText>
        </w:r>
      </w:del>
    </w:p>
    <w:p w14:paraId="613B8FEE" w14:textId="52F2FAFF" w:rsidR="00B428A3" w:rsidRPr="00AB24DA" w:rsidDel="0049156E" w:rsidRDefault="00B428A3">
      <w:pPr>
        <w:pStyle w:val="WTStep"/>
        <w:numPr>
          <w:ilvl w:val="0"/>
          <w:numId w:val="0"/>
        </w:numPr>
        <w:ind w:left="360"/>
        <w:rPr>
          <w:del w:id="615" w:author="Jeanette Stallons" w:date="2017-04-17T21:34:00Z"/>
        </w:rPr>
        <w:pPrChange w:id="616" w:author="Roy Prins" w:date="2017-05-24T13:02:00Z">
          <w:pPr>
            <w:pStyle w:val="WTStep"/>
          </w:pPr>
        </w:pPrChange>
      </w:pPr>
      <w:del w:id="617" w:author="Jeanette Stallons" w:date="2017-04-17T21:34:00Z">
        <w:r w:rsidRPr="00AB24DA" w:rsidDel="0049156E">
          <w:delText>Set Method to “POST”.</w:delText>
        </w:r>
      </w:del>
    </w:p>
    <w:p w14:paraId="450D8B28" w14:textId="08D531C5" w:rsidR="00B428A3" w:rsidRPr="00AB24DA" w:rsidDel="0049156E" w:rsidRDefault="00B428A3">
      <w:pPr>
        <w:pStyle w:val="WTStep"/>
        <w:numPr>
          <w:ilvl w:val="0"/>
          <w:numId w:val="0"/>
        </w:numPr>
        <w:ind w:left="360"/>
        <w:rPr>
          <w:del w:id="618" w:author="Jeanette Stallons" w:date="2017-04-17T21:34:00Z"/>
        </w:rPr>
        <w:pPrChange w:id="619" w:author="Roy Prins" w:date="2017-05-24T13:02:00Z">
          <w:pPr>
            <w:pStyle w:val="WTStep"/>
          </w:pPr>
        </w:pPrChange>
      </w:pPr>
      <w:del w:id="620" w:author="Jeanette Stallons" w:date="2017-04-17T21:34:00Z">
        <w:r w:rsidRPr="00AB24DA" w:rsidDel="0049156E">
          <w:delText>Set Path to “/transferservice”.</w:delText>
        </w:r>
      </w:del>
    </w:p>
    <w:p w14:paraId="33A05460" w14:textId="0F1E459F" w:rsidR="00B428A3" w:rsidRPr="00AB24DA" w:rsidDel="0049156E" w:rsidRDefault="00B428A3">
      <w:pPr>
        <w:pStyle w:val="WTStep"/>
        <w:numPr>
          <w:ilvl w:val="0"/>
          <w:numId w:val="0"/>
        </w:numPr>
        <w:ind w:left="360"/>
        <w:rPr>
          <w:del w:id="621" w:author="Jeanette Stallons" w:date="2017-04-17T21:34:00Z"/>
        </w:rPr>
        <w:pPrChange w:id="622" w:author="Roy Prins" w:date="2017-05-24T13:02:00Z">
          <w:pPr>
            <w:pStyle w:val="WTStep"/>
          </w:pPr>
        </w:pPrChange>
      </w:pPr>
      <w:del w:id="623" w:author="Jeanette Stallons" w:date="2017-04-17T21:34:00Z">
        <w:r w:rsidRPr="00AB24DA" w:rsidDel="0049156E">
          <w:delText>Save your changes (CTRL</w:delText>
        </w:r>
      </w:del>
      <w:del w:id="624" w:author="Jeanette Stallons" w:date="2017-04-17T21:04:00Z">
        <w:r w:rsidRPr="00AB24DA" w:rsidDel="00E60CAD">
          <w:delText>-</w:delText>
        </w:r>
      </w:del>
      <w:del w:id="625" w:author="Jeanette Stallons" w:date="2017-04-17T21:34:00Z">
        <w:r w:rsidRPr="00AB24DA" w:rsidDel="0049156E">
          <w:delText>S / CMD</w:delText>
        </w:r>
      </w:del>
      <w:del w:id="626" w:author="Jeanette Stallons" w:date="2017-04-17T21:04:00Z">
        <w:r w:rsidRPr="00AB24DA" w:rsidDel="00E60CAD">
          <w:delText>-</w:delText>
        </w:r>
      </w:del>
      <w:del w:id="627" w:author="Jeanette Stallons" w:date="2017-04-17T21:34:00Z">
        <w:r w:rsidRPr="00AB24DA" w:rsidDel="0049156E">
          <w:delText>S).</w:delText>
        </w:r>
      </w:del>
    </w:p>
    <w:p w14:paraId="28D1AE5C" w14:textId="26ABC892" w:rsidR="00B428A3" w:rsidRPr="00AB24DA" w:rsidDel="0049156E" w:rsidRDefault="00B428A3">
      <w:pPr>
        <w:pStyle w:val="WTStep"/>
        <w:numPr>
          <w:ilvl w:val="0"/>
          <w:numId w:val="0"/>
        </w:numPr>
        <w:ind w:left="360"/>
        <w:rPr>
          <w:del w:id="628" w:author="Jeanette Stallons" w:date="2017-04-17T21:34:00Z"/>
        </w:rPr>
        <w:pPrChange w:id="629" w:author="Roy Prins" w:date="2017-05-24T13:02:00Z">
          <w:pPr>
            <w:pStyle w:val="WTStep"/>
          </w:pPr>
        </w:pPrChange>
      </w:pPr>
      <w:del w:id="630" w:author="Jeanette Stallons" w:date="2017-04-17T21:34:00Z">
        <w:r w:rsidRPr="00AB24DA" w:rsidDel="0049156E">
          <w:delText xml:space="preserve">From the student files, open file “transfers_2000.txt” in folder </w:delText>
        </w:r>
        <w:r w:rsidR="00D9664B" w:rsidRPr="00AB24DA" w:rsidDel="0049156E">
          <w:delText>Exercises</w:delText>
        </w:r>
        <w:r w:rsidRPr="00AB24DA" w:rsidDel="0049156E">
          <w:delText>/Module01</w:delText>
        </w:r>
      </w:del>
      <w:del w:id="631" w:author="Jeanette Stallons" w:date="2017-04-17T21:04:00Z">
        <w:r w:rsidRPr="00AB24DA" w:rsidDel="00E60CAD">
          <w:delText>. U</w:delText>
        </w:r>
      </w:del>
      <w:del w:id="632" w:author="Jeanette Stallons" w:date="2017-04-17T21:34:00Z">
        <w:r w:rsidRPr="00AB24DA" w:rsidDel="0049156E">
          <w:delText>se a text editor of choice.</w:delText>
        </w:r>
      </w:del>
    </w:p>
    <w:p w14:paraId="0F1ABDD7" w14:textId="04AB5207" w:rsidR="00B428A3" w:rsidRPr="00AB24DA" w:rsidDel="0049156E" w:rsidRDefault="00B428A3">
      <w:pPr>
        <w:pStyle w:val="WTStep"/>
        <w:numPr>
          <w:ilvl w:val="0"/>
          <w:numId w:val="0"/>
        </w:numPr>
        <w:ind w:left="360"/>
        <w:rPr>
          <w:del w:id="633" w:author="Jeanette Stallons" w:date="2017-04-17T21:34:00Z"/>
        </w:rPr>
        <w:pPrChange w:id="634" w:author="Roy Prins" w:date="2017-05-24T13:02:00Z">
          <w:pPr>
            <w:pStyle w:val="WTStep"/>
          </w:pPr>
        </w:pPrChange>
      </w:pPr>
      <w:del w:id="635" w:author="Jeanette Stallons" w:date="2017-04-17T21:34:00Z">
        <w:r w:rsidRPr="00AB24DA" w:rsidDel="0049156E">
          <w:delText>Return to JMeter.</w:delText>
        </w:r>
      </w:del>
    </w:p>
    <w:p w14:paraId="1AF9554A" w14:textId="4E548B15" w:rsidR="00255893" w:rsidRPr="00AB24DA" w:rsidDel="0049156E" w:rsidRDefault="00B428A3">
      <w:pPr>
        <w:pStyle w:val="WTStep"/>
        <w:numPr>
          <w:ilvl w:val="0"/>
          <w:numId w:val="0"/>
        </w:numPr>
        <w:ind w:left="360"/>
        <w:rPr>
          <w:del w:id="636" w:author="Jeanette Stallons" w:date="2017-04-17T21:34:00Z"/>
        </w:rPr>
        <w:pPrChange w:id="637" w:author="Roy Prins" w:date="2017-05-24T13:02:00Z">
          <w:pPr>
            <w:pStyle w:val="WTStep"/>
          </w:pPr>
        </w:pPrChange>
      </w:pPr>
      <w:del w:id="638" w:author="Jeanette Stallons" w:date="2017-04-17T21:34:00Z">
        <w:r w:rsidRPr="00AB24DA" w:rsidDel="0049156E">
          <w:delText>In the tab labeled “Body Data”, paste the contents of file transfers_2000.txt.</w:delText>
        </w:r>
      </w:del>
    </w:p>
    <w:p w14:paraId="099410B5" w14:textId="1B4C25B9" w:rsidR="00B428A3" w:rsidDel="0049156E" w:rsidRDefault="00B428A3">
      <w:pPr>
        <w:pStyle w:val="WTStep"/>
        <w:numPr>
          <w:ilvl w:val="0"/>
          <w:numId w:val="0"/>
        </w:numPr>
        <w:ind w:left="360"/>
        <w:rPr>
          <w:del w:id="639" w:author="Jeanette Stallons" w:date="2017-04-17T21:35:00Z"/>
        </w:rPr>
        <w:pPrChange w:id="640" w:author="Roy Prins" w:date="2017-05-24T13:02:00Z">
          <w:pPr>
            <w:pStyle w:val="WTStep"/>
          </w:pPr>
        </w:pPrChange>
      </w:pPr>
      <w:del w:id="641" w:author="Jeanette Stallons" w:date="2017-04-17T21:35:00Z">
        <w:r w:rsidDel="0049156E">
          <w:delText xml:space="preserve">Right-click </w:delText>
        </w:r>
        <w:r w:rsidR="00076325" w:rsidDel="0049156E">
          <w:delText>“</w:delText>
        </w:r>
        <w:r w:rsidDel="0049156E">
          <w:delText>HTTP request (Transfer service – 2000 request</w:delText>
        </w:r>
        <w:r w:rsidR="00076325" w:rsidDel="0049156E">
          <w:delText>"</w:delText>
        </w:r>
        <w:r w:rsidDel="0049156E">
          <w:delText>)</w:delText>
        </w:r>
        <w:r w:rsidR="00076325" w:rsidDel="0049156E">
          <w:delText>”</w:delText>
        </w:r>
      </w:del>
      <w:del w:id="642" w:author="Jeanette Stallons" w:date="2017-04-17T21:04:00Z">
        <w:r w:rsidDel="00E60CAD">
          <w:delText>. S</w:delText>
        </w:r>
      </w:del>
      <w:del w:id="643" w:author="Jeanette Stallons" w:date="2017-04-17T21:35:00Z">
        <w:r w:rsidDel="0049156E">
          <w:delText>elect Add &gt; Assertions &gt; Duration Assertion.</w:delText>
        </w:r>
      </w:del>
    </w:p>
    <w:p w14:paraId="2A733711" w14:textId="3ECC5CA3" w:rsidR="00B428A3" w:rsidDel="0049156E" w:rsidRDefault="00B428A3">
      <w:pPr>
        <w:pStyle w:val="WTStep"/>
        <w:numPr>
          <w:ilvl w:val="0"/>
          <w:numId w:val="0"/>
        </w:numPr>
        <w:ind w:left="360"/>
        <w:rPr>
          <w:del w:id="644" w:author="Jeanette Stallons" w:date="2017-04-17T21:35:00Z"/>
        </w:rPr>
        <w:pPrChange w:id="645" w:author="Roy Prins" w:date="2017-05-24T13:02:00Z">
          <w:pPr>
            <w:pStyle w:val="WTStep"/>
          </w:pPr>
        </w:pPrChange>
      </w:pPr>
      <w:del w:id="646" w:author="Jeanette Stallons" w:date="2017-04-17T21:35:00Z">
        <w:r w:rsidDel="0049156E">
          <w:delText>Set the value for Duration in milliseconds to “5000”.</w:delText>
        </w:r>
      </w:del>
    </w:p>
    <w:p w14:paraId="59F998F6" w14:textId="6531D48C" w:rsidR="00B428A3" w:rsidDel="0049156E" w:rsidRDefault="00B428A3">
      <w:pPr>
        <w:pStyle w:val="WTStep"/>
        <w:numPr>
          <w:ilvl w:val="0"/>
          <w:numId w:val="0"/>
        </w:numPr>
        <w:ind w:left="360"/>
        <w:rPr>
          <w:del w:id="647" w:author="Jeanette Stallons" w:date="2017-04-17T21:35:00Z"/>
        </w:rPr>
        <w:pPrChange w:id="648" w:author="Roy Prins" w:date="2017-05-24T13:02:00Z">
          <w:pPr>
            <w:pStyle w:val="WTStep"/>
          </w:pPr>
        </w:pPrChange>
      </w:pPr>
      <w:del w:id="649" w:author="Jeanette Stallons" w:date="2017-04-17T21:35:00Z">
        <w:r w:rsidDel="0049156E">
          <w:delText xml:space="preserve">Right-click </w:delText>
        </w:r>
        <w:r w:rsidR="00076325" w:rsidDel="0049156E">
          <w:delText>“</w:delText>
        </w:r>
        <w:r w:rsidDel="0049156E">
          <w:delText>HTTP request (Transfer service – 2000 request)</w:delText>
        </w:r>
        <w:r w:rsidR="00076325" w:rsidDel="0049156E">
          <w:delText>”</w:delText>
        </w:r>
      </w:del>
      <w:del w:id="650" w:author="Jeanette Stallons" w:date="2017-04-17T21:04:00Z">
        <w:r w:rsidDel="00E60CAD">
          <w:delText>. S</w:delText>
        </w:r>
      </w:del>
      <w:del w:id="651" w:author="Jeanette Stallons" w:date="2017-04-17T21:35:00Z">
        <w:r w:rsidDel="0049156E">
          <w:delText>elect Add &gt; Listener &gt; View Results in Table.</w:delText>
        </w:r>
      </w:del>
    </w:p>
    <w:p w14:paraId="44881C03" w14:textId="53770111" w:rsidR="00B428A3" w:rsidDel="0049156E" w:rsidRDefault="00B428A3">
      <w:pPr>
        <w:pStyle w:val="WTStep"/>
        <w:numPr>
          <w:ilvl w:val="0"/>
          <w:numId w:val="0"/>
        </w:numPr>
        <w:ind w:left="360"/>
        <w:rPr>
          <w:del w:id="652" w:author="Jeanette Stallons" w:date="2017-04-17T21:35:00Z"/>
        </w:rPr>
        <w:pPrChange w:id="653" w:author="Roy Prins" w:date="2017-05-24T13:02:00Z">
          <w:pPr>
            <w:pStyle w:val="WTStep"/>
          </w:pPr>
        </w:pPrChange>
      </w:pPr>
      <w:del w:id="654" w:author="Jeanette Stallons" w:date="2017-04-17T21:35:00Z">
        <w:r w:rsidDel="0049156E">
          <w:delText>Right-click the HTTP request (Transfer service – 100 request)</w:delText>
        </w:r>
      </w:del>
      <w:del w:id="655" w:author="Jeanette Stallons" w:date="2017-04-17T21:04:00Z">
        <w:r w:rsidDel="00E60CAD">
          <w:delText>. S</w:delText>
        </w:r>
      </w:del>
      <w:del w:id="656" w:author="Jeanette Stallons" w:date="2017-04-17T21:35:00Z">
        <w:r w:rsidDel="0049156E">
          <w:delText>elect Disable.</w:delText>
        </w:r>
      </w:del>
    </w:p>
    <w:p w14:paraId="6D5E39E5" w14:textId="59BD36A2" w:rsidR="00B428A3" w:rsidDel="0049156E" w:rsidRDefault="00B428A3">
      <w:pPr>
        <w:pStyle w:val="WTStep"/>
        <w:numPr>
          <w:ilvl w:val="0"/>
          <w:numId w:val="0"/>
        </w:numPr>
        <w:ind w:left="360"/>
        <w:rPr>
          <w:del w:id="657" w:author="Jeanette Stallons" w:date="2017-04-17T21:35:00Z"/>
        </w:rPr>
        <w:pPrChange w:id="658" w:author="Roy Prins" w:date="2017-05-24T13:02:00Z">
          <w:pPr>
            <w:pStyle w:val="WTStep"/>
          </w:pPr>
        </w:pPrChange>
      </w:pPr>
      <w:del w:id="659" w:author="Jeanette Stallons" w:date="2017-04-17T21:35:00Z">
        <w:r w:rsidDel="0049156E">
          <w:delText>Save your changes (CTRL</w:delText>
        </w:r>
      </w:del>
      <w:del w:id="660" w:author="Jeanette Stallons" w:date="2017-04-17T21:04:00Z">
        <w:r w:rsidDel="00E60CAD">
          <w:delText>-</w:delText>
        </w:r>
      </w:del>
      <w:del w:id="661" w:author="Jeanette Stallons" w:date="2017-04-17T21:35:00Z">
        <w:r w:rsidDel="0049156E">
          <w:delText>S / CMD</w:delText>
        </w:r>
      </w:del>
      <w:del w:id="662" w:author="Jeanette Stallons" w:date="2017-04-17T21:04:00Z">
        <w:r w:rsidDel="00E60CAD">
          <w:delText>-</w:delText>
        </w:r>
      </w:del>
      <w:del w:id="663" w:author="Jeanette Stallons" w:date="2017-04-17T21:35:00Z">
        <w:r w:rsidDel="0049156E">
          <w:delText>S).</w:delText>
        </w:r>
      </w:del>
    </w:p>
    <w:p w14:paraId="1607E38C" w14:textId="69527739" w:rsidR="00954425" w:rsidDel="00E60CAD" w:rsidRDefault="00954425">
      <w:pPr>
        <w:pStyle w:val="WTStep"/>
        <w:numPr>
          <w:ilvl w:val="0"/>
          <w:numId w:val="0"/>
        </w:numPr>
        <w:ind w:left="360"/>
        <w:rPr>
          <w:del w:id="664" w:author="Jeanette Stallons" w:date="2017-04-17T21:04:00Z"/>
        </w:rPr>
        <w:pPrChange w:id="665" w:author="Roy Prins" w:date="2017-05-24T13:02:00Z">
          <w:pPr>
            <w:pStyle w:val="WTStep"/>
            <w:numPr>
              <w:numId w:val="0"/>
            </w:numPr>
            <w:ind w:left="0" w:firstLine="0"/>
          </w:pPr>
        </w:pPrChange>
      </w:pPr>
    </w:p>
    <w:p w14:paraId="47B125C9" w14:textId="08D5A8B9" w:rsidR="00954425" w:rsidDel="00E00FEA" w:rsidRDefault="00954425">
      <w:pPr>
        <w:pStyle w:val="WTstepsheading"/>
        <w:ind w:left="360"/>
        <w:rPr>
          <w:del w:id="666" w:author="Jeanette Stallons" w:date="2017-04-17T21:36:00Z"/>
        </w:rPr>
        <w:pPrChange w:id="667" w:author="Roy Prins" w:date="2017-05-24T13:02:00Z">
          <w:pPr>
            <w:pStyle w:val="WTstepsheading"/>
          </w:pPr>
        </w:pPrChange>
      </w:pPr>
      <w:del w:id="668" w:author="Jeanette Stallons" w:date="2017-04-17T21:36:00Z">
        <w:r w:rsidRPr="005C629C" w:rsidDel="00E00FEA">
          <w:delText>Run the performance test</w:delText>
        </w:r>
      </w:del>
    </w:p>
    <w:p w14:paraId="33197735" w14:textId="242FE36E" w:rsidR="00954425" w:rsidDel="00E60CAD" w:rsidRDefault="007D59EE">
      <w:pPr>
        <w:pStyle w:val="WTStepNote"/>
        <w:ind w:left="360"/>
        <w:rPr>
          <w:del w:id="669" w:author="Jeanette Stallons" w:date="2017-04-17T21:05:00Z"/>
        </w:rPr>
        <w:pPrChange w:id="670" w:author="Roy Prins" w:date="2017-05-24T13:02:00Z">
          <w:pPr>
            <w:pStyle w:val="WTStep"/>
          </w:pPr>
        </w:pPrChange>
      </w:pPr>
      <w:del w:id="671" w:author="Jeanette Stallons" w:date="2017-04-17T21:36:00Z">
        <w:r w:rsidDel="00E00FEA">
          <w:delText xml:space="preserve">Right-click </w:delText>
        </w:r>
      </w:del>
      <w:del w:id="672" w:author="Jeanette Stallons" w:date="2017-04-17T21:04:00Z">
        <w:r w:rsidDel="00E60CAD">
          <w:delText xml:space="preserve">on </w:delText>
        </w:r>
      </w:del>
      <w:del w:id="673" w:author="Jeanette Stallons" w:date="2017-04-17T21:36:00Z">
        <w:r w:rsidR="00954425" w:rsidDel="00E00FEA">
          <w:delText>thread group NF001</w:delText>
        </w:r>
      </w:del>
      <w:del w:id="674" w:author="Jeanette Stallons" w:date="2017-04-17T21:05:00Z">
        <w:r w:rsidR="00954425" w:rsidDel="00E60CAD">
          <w:delText>. S</w:delText>
        </w:r>
      </w:del>
      <w:del w:id="675" w:author="Jeanette Stallons" w:date="2017-04-17T21:36:00Z">
        <w:r w:rsidR="00954425" w:rsidDel="00E00FEA">
          <w:delText xml:space="preserve">elect Start. </w:delText>
        </w:r>
      </w:del>
      <w:del w:id="676" w:author="Jeanette Stallons" w:date="2017-04-17T21:05:00Z">
        <w:r w:rsidR="00954425" w:rsidDel="00E60CAD">
          <w:delText xml:space="preserve">Please note that </w:delText>
        </w:r>
      </w:del>
      <w:del w:id="677" w:author="Jeanette Stallons" w:date="2017-04-17T21:36:00Z">
        <w:r w:rsidR="00954425" w:rsidDel="001E71F9">
          <w:delText>t</w:delText>
        </w:r>
        <w:r w:rsidR="00954425" w:rsidDel="00E00FEA">
          <w:delText>his will take considerably longer than the previous test using 100 transfers.</w:delText>
        </w:r>
      </w:del>
    </w:p>
    <w:p w14:paraId="69910287" w14:textId="5C34BB0A" w:rsidR="0023485E" w:rsidDel="00E00FEA" w:rsidRDefault="0023485E">
      <w:pPr>
        <w:pStyle w:val="WTStepNote"/>
        <w:ind w:left="360"/>
        <w:rPr>
          <w:del w:id="678" w:author="Jeanette Stallons" w:date="2017-04-17T21:36:00Z"/>
        </w:rPr>
        <w:pPrChange w:id="679" w:author="Roy Prins" w:date="2017-05-24T13:02:00Z">
          <w:pPr>
            <w:pStyle w:val="WTStep"/>
            <w:numPr>
              <w:numId w:val="0"/>
            </w:numPr>
            <w:ind w:left="0" w:firstLine="0"/>
          </w:pPr>
        </w:pPrChange>
      </w:pPr>
    </w:p>
    <w:p w14:paraId="44610A52" w14:textId="3B0E9AAF" w:rsidR="003C611C" w:rsidRPr="0023485E" w:rsidDel="00E00FEA" w:rsidRDefault="007D59EE">
      <w:pPr>
        <w:pStyle w:val="WTstepsheading"/>
        <w:ind w:left="360"/>
        <w:rPr>
          <w:del w:id="680" w:author="Jeanette Stallons" w:date="2017-04-17T21:36:00Z"/>
        </w:rPr>
        <w:pPrChange w:id="681" w:author="Roy Prins" w:date="2017-05-24T13:02:00Z">
          <w:pPr>
            <w:pStyle w:val="WTstepsheading"/>
          </w:pPr>
        </w:pPrChange>
      </w:pPr>
      <w:del w:id="682" w:author="Jeanette Stallons" w:date="2017-04-17T21:36:00Z">
        <w:r w:rsidDel="00E00FEA">
          <w:delText>Check</w:delText>
        </w:r>
        <w:r w:rsidR="0023485E" w:rsidRPr="0023485E" w:rsidDel="00E00FEA">
          <w:delText xml:space="preserve"> the results</w:delText>
        </w:r>
      </w:del>
    </w:p>
    <w:p w14:paraId="0ABE88DB" w14:textId="3A5109D6" w:rsidR="0023485E" w:rsidDel="00E00FEA" w:rsidRDefault="0023485E">
      <w:pPr>
        <w:pStyle w:val="WTStep"/>
        <w:numPr>
          <w:ilvl w:val="0"/>
          <w:numId w:val="0"/>
        </w:numPr>
        <w:ind w:left="360"/>
        <w:rPr>
          <w:del w:id="683" w:author="Jeanette Stallons" w:date="2017-04-17T21:36:00Z"/>
        </w:rPr>
        <w:pPrChange w:id="684" w:author="Roy Prins" w:date="2017-05-24T13:02:00Z">
          <w:pPr>
            <w:pStyle w:val="WTStep"/>
          </w:pPr>
        </w:pPrChange>
      </w:pPr>
      <w:del w:id="685" w:author="Jeanette Stallons" w:date="2017-04-17T21:36:00Z">
        <w:r w:rsidDel="00E00FEA">
          <w:delText>After completing the test, click “View Results in Table”.</w:delText>
        </w:r>
      </w:del>
    </w:p>
    <w:p w14:paraId="1FFF8C3E" w14:textId="56C0B9BB" w:rsidR="00954425" w:rsidDel="00E00FEA" w:rsidRDefault="00721437">
      <w:pPr>
        <w:pStyle w:val="WTStep"/>
        <w:numPr>
          <w:ilvl w:val="0"/>
          <w:numId w:val="0"/>
        </w:numPr>
        <w:ind w:left="360"/>
        <w:rPr>
          <w:del w:id="686" w:author="Jeanette Stallons" w:date="2017-04-17T21:36:00Z"/>
        </w:rPr>
        <w:pPrChange w:id="687" w:author="Roy Prins" w:date="2017-05-24T13:02:00Z">
          <w:pPr>
            <w:pStyle w:val="WTStep"/>
          </w:pPr>
        </w:pPrChange>
      </w:pPr>
      <w:del w:id="688" w:author="Jeanette Stallons" w:date="2017-04-17T21:36:00Z">
        <w:r w:rsidDel="00E00FEA">
          <w:rPr>
            <w:noProof/>
            <w:lang w:val="en-GB" w:eastAsia="en-GB"/>
          </w:rPr>
          <w:drawing>
            <wp:anchor distT="0" distB="0" distL="114300" distR="114300" simplePos="0" relativeHeight="251676672" behindDoc="0" locked="0" layoutInCell="1" allowOverlap="1" wp14:anchorId="0F1126B3" wp14:editId="2EBF41EA">
              <wp:simplePos x="0" y="0"/>
              <wp:positionH relativeFrom="column">
                <wp:posOffset>463550</wp:posOffset>
              </wp:positionH>
              <wp:positionV relativeFrom="paragraph">
                <wp:posOffset>319405</wp:posOffset>
              </wp:positionV>
              <wp:extent cx="3197860" cy="424815"/>
              <wp:effectExtent l="0" t="0" r="2540" b="6985"/>
              <wp:wrapTopAndBottom/>
              <wp:docPr id="18" name="Picture 18" descr="/Users/royprins/Desktop/Screen Shot 2017-04-16 at 17.1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royprins/Desktop/Screen Shot 2017-04-16 at 17.13.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7860" cy="424815"/>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23485E" w:rsidDel="00E00FEA">
          <w:delText>Try to locate the value for “Sample Time”.</w:delText>
        </w:r>
      </w:del>
    </w:p>
    <w:p w14:paraId="7212E574" w14:textId="10F54B85" w:rsidR="00B428A3" w:rsidDel="00E00FEA" w:rsidRDefault="0023485E">
      <w:pPr>
        <w:pStyle w:val="WTStep"/>
        <w:numPr>
          <w:ilvl w:val="0"/>
          <w:numId w:val="0"/>
        </w:numPr>
        <w:ind w:left="360"/>
        <w:rPr>
          <w:del w:id="689" w:author="Jeanette Stallons" w:date="2017-04-17T21:36:00Z"/>
        </w:rPr>
        <w:pPrChange w:id="690" w:author="Roy Prins" w:date="2017-05-24T13:02:00Z">
          <w:pPr>
            <w:pStyle w:val="WTStep"/>
          </w:pPr>
        </w:pPrChange>
      </w:pPr>
      <w:del w:id="691" w:author="Jeanette Stallons" w:date="2017-04-17T21:36:00Z">
        <w:r w:rsidDel="00E00FEA">
          <w:delText>Switch to Anypoint Studio and check the results in the Console.</w:delText>
        </w:r>
      </w:del>
    </w:p>
    <w:p w14:paraId="14946811" w14:textId="3621DFED" w:rsidR="0023485E" w:rsidDel="00E00FEA" w:rsidRDefault="0023485E">
      <w:pPr>
        <w:pStyle w:val="WTStep"/>
        <w:numPr>
          <w:ilvl w:val="0"/>
          <w:numId w:val="0"/>
        </w:numPr>
        <w:ind w:left="360"/>
        <w:rPr>
          <w:del w:id="692" w:author="Jeanette Stallons" w:date="2017-04-17T21:37:00Z"/>
          <w:lang w:val="en-GB"/>
        </w:rPr>
      </w:pPr>
      <w:del w:id="693" w:author="Jeanette Stallons" w:date="2017-04-17T21:37:00Z">
        <w:r w:rsidDel="00E00FEA">
          <w:rPr>
            <w:noProof/>
            <w:lang w:val="en-GB" w:eastAsia="en-GB"/>
          </w:rPr>
          <w:drawing>
            <wp:inline distT="0" distB="0" distL="0" distR="0" wp14:anchorId="4F621F8F" wp14:editId="7A507077">
              <wp:extent cx="6383655" cy="400685"/>
              <wp:effectExtent l="0" t="0" r="0" b="5715"/>
              <wp:docPr id="19" name="Picture 19" descr="/Users/royprins/Desktop/Screen Shot 2017-04-16 at 17.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royprins/Desktop/Screen Shot 2017-04-16 at 17.15.4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3655" cy="400685"/>
                      </a:xfrm>
                      <a:prstGeom prst="rect">
                        <a:avLst/>
                      </a:prstGeom>
                      <a:noFill/>
                      <a:ln>
                        <a:noFill/>
                      </a:ln>
                      <a:effectLst/>
                    </pic:spPr>
                  </pic:pic>
                </a:graphicData>
              </a:graphic>
            </wp:inline>
          </w:drawing>
        </w:r>
      </w:del>
    </w:p>
    <w:p w14:paraId="1571FD48" w14:textId="1477D3D9" w:rsidR="0023485E" w:rsidDel="00E00FEA" w:rsidRDefault="007D59EE">
      <w:pPr>
        <w:pStyle w:val="WTstepsheading"/>
        <w:ind w:left="360"/>
        <w:rPr>
          <w:del w:id="694" w:author="Jeanette Stallons" w:date="2017-04-17T21:37:00Z"/>
          <w:lang w:val="en-GB"/>
        </w:rPr>
        <w:pPrChange w:id="695" w:author="Roy Prins" w:date="2017-05-24T13:02:00Z">
          <w:pPr>
            <w:pStyle w:val="WTstepsheading"/>
          </w:pPr>
        </w:pPrChange>
      </w:pPr>
      <w:del w:id="696" w:author="Jeanette Stallons" w:date="2017-04-17T21:37:00Z">
        <w:r w:rsidDel="00E00FEA">
          <w:rPr>
            <w:lang w:val="en-GB"/>
          </w:rPr>
          <w:delText>Interpret</w:delText>
        </w:r>
        <w:r w:rsidR="0023485E" w:rsidRPr="0023485E" w:rsidDel="00E00FEA">
          <w:rPr>
            <w:lang w:val="en-GB"/>
          </w:rPr>
          <w:delText xml:space="preserve"> the results</w:delText>
        </w:r>
      </w:del>
    </w:p>
    <w:p w14:paraId="32B74065" w14:textId="2AB99CF2" w:rsidR="0023485E" w:rsidDel="00E00FEA" w:rsidRDefault="0023485E">
      <w:pPr>
        <w:pStyle w:val="WTStep"/>
        <w:ind w:left="360" w:firstLine="0"/>
        <w:rPr>
          <w:del w:id="697" w:author="Jeanette Stallons" w:date="2017-04-17T21:37:00Z"/>
        </w:rPr>
        <w:pPrChange w:id="698" w:author="Roy Prins" w:date="2017-05-24T13:02:00Z">
          <w:pPr>
            <w:pStyle w:val="WTStep"/>
          </w:pPr>
        </w:pPrChange>
      </w:pPr>
      <w:del w:id="699" w:author="Jeanette Stallons" w:date="2017-04-17T21:37:00Z">
        <w:r w:rsidDel="00E00FEA">
          <w:delText>Switch back to JMeter.</w:delText>
        </w:r>
      </w:del>
    </w:p>
    <w:p w14:paraId="676F12C0" w14:textId="2DC6B3A7" w:rsidR="0023485E" w:rsidDel="00E00FEA" w:rsidRDefault="0023485E">
      <w:pPr>
        <w:pStyle w:val="WTStep"/>
        <w:ind w:left="360" w:firstLine="0"/>
        <w:rPr>
          <w:del w:id="700" w:author="Jeanette Stallons" w:date="2017-04-17T21:37:00Z"/>
        </w:rPr>
        <w:pPrChange w:id="701" w:author="Roy Prins" w:date="2017-05-24T13:02:00Z">
          <w:pPr>
            <w:pStyle w:val="WTStep"/>
          </w:pPr>
        </w:pPrChange>
      </w:pPr>
      <w:del w:id="702" w:author="Jeanette Stallons" w:date="2017-04-17T21:37:00Z">
        <w:r w:rsidDel="00E00FEA">
          <w:delText>Click “View Results in Table”.</w:delText>
        </w:r>
      </w:del>
    </w:p>
    <w:p w14:paraId="70A6565B" w14:textId="3AE6C8F0" w:rsidR="0023485E" w:rsidDel="00E00FEA" w:rsidRDefault="0023485E">
      <w:pPr>
        <w:pStyle w:val="WTStep"/>
        <w:ind w:left="360" w:firstLine="0"/>
        <w:rPr>
          <w:del w:id="703" w:author="Jeanette Stallons" w:date="2017-04-17T21:37:00Z"/>
        </w:rPr>
        <w:pPrChange w:id="704" w:author="Roy Prins" w:date="2017-05-24T13:02:00Z">
          <w:pPr>
            <w:pStyle w:val="WTStep"/>
          </w:pPr>
        </w:pPrChange>
      </w:pPr>
      <w:del w:id="705" w:author="Jeanette Stallons" w:date="2017-04-17T21:37:00Z">
        <w:r w:rsidDel="00E00FEA">
          <w:delText>Check the value for “Status” and note how it has a red symbol.</w:delText>
        </w:r>
      </w:del>
    </w:p>
    <w:p w14:paraId="1F01530B" w14:textId="08137E6A" w:rsidR="002931B5" w:rsidDel="00E00FEA" w:rsidRDefault="002931B5">
      <w:pPr>
        <w:pStyle w:val="WTStep"/>
        <w:ind w:left="360" w:firstLine="0"/>
        <w:rPr>
          <w:del w:id="706" w:author="Jeanette Stallons" w:date="2017-04-17T21:37:00Z"/>
        </w:rPr>
        <w:pPrChange w:id="707" w:author="Roy Prins" w:date="2017-05-24T13:02:00Z">
          <w:pPr>
            <w:pStyle w:val="WTStep"/>
          </w:pPr>
        </w:pPrChange>
      </w:pPr>
      <w:del w:id="708" w:author="Jeanette Stallons" w:date="2017-04-17T21:37:00Z">
        <w:r w:rsidDel="00E00FEA">
          <w:delText>Compare</w:delText>
        </w:r>
        <w:r w:rsidR="00094DFF" w:rsidDel="00E00FEA">
          <w:delText xml:space="preserve"> the processing time in the Mule logs to the Sample Time value.</w:delText>
        </w:r>
      </w:del>
    </w:p>
    <w:p w14:paraId="3297EE99" w14:textId="490EA551" w:rsidR="0023485E" w:rsidDel="00E00FEA" w:rsidRDefault="0023485E">
      <w:pPr>
        <w:pStyle w:val="WTStep"/>
        <w:numPr>
          <w:ilvl w:val="0"/>
          <w:numId w:val="0"/>
        </w:numPr>
        <w:ind w:left="360"/>
        <w:rPr>
          <w:del w:id="709" w:author="Jeanette Stallons" w:date="2017-04-17T21:38:00Z"/>
        </w:rPr>
      </w:pPr>
    </w:p>
    <w:p w14:paraId="300E3A19" w14:textId="4D1E682E"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0" w:author="Jeanette Stallons" w:date="2017-04-17T21:38:00Z"/>
        </w:rPr>
      </w:pPr>
      <w:del w:id="711" w:author="Jeanette Stallons" w:date="2017-04-17T21:38:00Z">
        <w:r w:rsidRPr="0023485E" w:rsidDel="00E00FEA">
          <w:delText>Question 3:  How long does it take to process 2000 transfer</w:delText>
        </w:r>
        <w:r w:rsidR="0038534E" w:rsidDel="00E00FEA">
          <w:delText>s</w:delText>
        </w:r>
        <w:r w:rsidRPr="0023485E" w:rsidDel="00E00FEA">
          <w:delText>?</w:delText>
        </w:r>
      </w:del>
    </w:p>
    <w:p w14:paraId="44CADC54" w14:textId="228F99A9"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2" w:author="Jeanette Stallons" w:date="2017-04-17T21:38:00Z"/>
        </w:rPr>
      </w:pPr>
    </w:p>
    <w:p w14:paraId="2CD7A8C0" w14:textId="00FA69FC"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3" w:author="Jeanette Stallons" w:date="2017-04-17T21:38:00Z"/>
        </w:rPr>
      </w:pPr>
      <w:del w:id="714" w:author="Jeanette Stallons" w:date="2017-04-17T21:38:00Z">
        <w:r w:rsidDel="00E00FEA">
          <w:delText>An</w:delText>
        </w:r>
        <w:r w:rsidR="001D3BFE" w:rsidDel="00E00FEA">
          <w:delText>s</w:delText>
        </w:r>
        <w:r w:rsidDel="00E00FEA">
          <w:delText>wer: ________________________________________________________________________</w:delText>
        </w:r>
      </w:del>
    </w:p>
    <w:p w14:paraId="72692A44" w14:textId="21C096A1" w:rsidR="0023485E" w:rsidDel="00E00FEA" w:rsidRDefault="0023485E">
      <w:pPr>
        <w:pStyle w:val="WTStep"/>
        <w:numPr>
          <w:ilvl w:val="0"/>
          <w:numId w:val="0"/>
        </w:numPr>
        <w:ind w:left="360"/>
        <w:rPr>
          <w:del w:id="715" w:author="Jeanette Stallons" w:date="2017-04-17T21:38:00Z"/>
        </w:rPr>
      </w:pPr>
    </w:p>
    <w:p w14:paraId="3BE9F140" w14:textId="0BEBBEF6"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6" w:author="Jeanette Stallons" w:date="2017-04-17T21:38:00Z"/>
        </w:rPr>
      </w:pPr>
      <w:del w:id="717" w:author="Jeanette Stallons" w:date="2017-04-17T21:38:00Z">
        <w:r w:rsidRPr="0023485E" w:rsidDel="00E00FEA">
          <w:delText>Question 4:  Does the transfer service meet its non-functional requirements?</w:delText>
        </w:r>
        <w:r w:rsidDel="00E00FEA">
          <w:delText xml:space="preserve"> How do you know?</w:delText>
        </w:r>
      </w:del>
    </w:p>
    <w:p w14:paraId="714100F7" w14:textId="6E09A560"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8" w:author="Jeanette Stallons" w:date="2017-04-17T21:38:00Z"/>
        </w:rPr>
      </w:pPr>
    </w:p>
    <w:p w14:paraId="18D90788" w14:textId="6E12B528" w:rsidR="0023485E" w:rsidDel="00E00FEA" w:rsidRDefault="0023485E">
      <w:pPr>
        <w:pStyle w:val="WTStep"/>
        <w:numPr>
          <w:ilvl w:val="0"/>
          <w:numId w:val="0"/>
        </w:numPr>
        <w:pBdr>
          <w:top w:val="single" w:sz="4" w:space="1" w:color="auto"/>
          <w:left w:val="single" w:sz="4" w:space="4" w:color="auto"/>
          <w:bottom w:val="single" w:sz="4" w:space="1" w:color="auto"/>
          <w:right w:val="single" w:sz="4" w:space="4" w:color="auto"/>
        </w:pBdr>
        <w:ind w:left="360"/>
        <w:rPr>
          <w:del w:id="719" w:author="Jeanette Stallons" w:date="2017-04-17T21:38:00Z"/>
        </w:rPr>
      </w:pPr>
      <w:del w:id="720" w:author="Jeanette Stallons" w:date="2017-04-17T21:38:00Z">
        <w:r w:rsidDel="00E00FEA">
          <w:delText>An</w:delText>
        </w:r>
        <w:r w:rsidR="001D3BFE" w:rsidDel="00E00FEA">
          <w:delText>s</w:delText>
        </w:r>
        <w:r w:rsidDel="00E00FEA">
          <w:delText>wer: ________________________________________________________________________</w:delText>
        </w:r>
      </w:del>
    </w:p>
    <w:p w14:paraId="5902B9BB" w14:textId="4C985B8B" w:rsidR="0023485E" w:rsidDel="00E00FEA" w:rsidRDefault="0023485E">
      <w:pPr>
        <w:pStyle w:val="WTStep"/>
        <w:numPr>
          <w:ilvl w:val="0"/>
          <w:numId w:val="0"/>
        </w:numPr>
        <w:ind w:left="360"/>
        <w:rPr>
          <w:del w:id="721" w:author="Jeanette Stallons" w:date="2017-04-17T21:37:00Z"/>
        </w:rPr>
      </w:pPr>
    </w:p>
    <w:p w14:paraId="0FAB3829" w14:textId="30AB6E75" w:rsidR="0023485E" w:rsidRPr="0031052A" w:rsidDel="00E00FEA" w:rsidRDefault="0031052A">
      <w:pPr>
        <w:pStyle w:val="WTstepsheading"/>
        <w:ind w:left="360"/>
        <w:rPr>
          <w:del w:id="722" w:author="Jeanette Stallons" w:date="2017-04-17T21:38:00Z"/>
        </w:rPr>
        <w:pPrChange w:id="723" w:author="Roy Prins" w:date="2017-05-24T13:02:00Z">
          <w:pPr>
            <w:pStyle w:val="WTstepsheading"/>
          </w:pPr>
        </w:pPrChange>
      </w:pPr>
      <w:del w:id="724" w:author="Jeanette Stallons" w:date="2017-04-17T21:38:00Z">
        <w:r w:rsidDel="00E00FEA">
          <w:delText>Deploy to a stand-</w:delText>
        </w:r>
        <w:r w:rsidRPr="0031052A" w:rsidDel="00E00FEA">
          <w:delText>alone Mule runtime</w:delText>
        </w:r>
      </w:del>
    </w:p>
    <w:p w14:paraId="7D9CBE0C" w14:textId="34AD9D69" w:rsidR="0031052A" w:rsidDel="00E00FEA" w:rsidRDefault="00440019">
      <w:pPr>
        <w:pStyle w:val="WTStep"/>
        <w:ind w:left="360" w:firstLine="0"/>
        <w:rPr>
          <w:del w:id="725" w:author="Jeanette Stallons" w:date="2017-04-17T21:38:00Z"/>
        </w:rPr>
        <w:pPrChange w:id="726" w:author="Roy Prins" w:date="2017-05-24T13:02:00Z">
          <w:pPr>
            <w:pStyle w:val="WTStep"/>
          </w:pPr>
        </w:pPrChange>
      </w:pPr>
      <w:del w:id="727" w:author="Jeanette Stallons" w:date="2017-04-17T21:38:00Z">
        <w:r w:rsidDel="00E00FEA">
          <w:delText>Return to</w:delText>
        </w:r>
        <w:r w:rsidR="007D59EE" w:rsidDel="00E00FEA">
          <w:delText xml:space="preserve"> Anypoint Studio.</w:delText>
        </w:r>
      </w:del>
    </w:p>
    <w:p w14:paraId="5A7BAEBD" w14:textId="037C94F2" w:rsidR="007D59EE" w:rsidDel="00E00FEA" w:rsidRDefault="007D59EE">
      <w:pPr>
        <w:pStyle w:val="WTStep"/>
        <w:ind w:left="360" w:firstLine="0"/>
        <w:rPr>
          <w:del w:id="728" w:author="Jeanette Stallons" w:date="2017-04-17T21:38:00Z"/>
        </w:rPr>
        <w:pPrChange w:id="729" w:author="Roy Prins" w:date="2017-05-24T13:02:00Z">
          <w:pPr>
            <w:pStyle w:val="WTStep"/>
          </w:pPr>
        </w:pPrChange>
      </w:pPr>
      <w:del w:id="730" w:author="Jeanette Stallons" w:date="2017-04-17T21:38:00Z">
        <w:r w:rsidDel="00E00FEA">
          <w:delText>Stop the running Mule application.</w:delText>
        </w:r>
      </w:del>
    </w:p>
    <w:p w14:paraId="449B7E3D" w14:textId="28047862" w:rsidR="007D59EE" w:rsidDel="00E00FEA" w:rsidRDefault="007D59EE">
      <w:pPr>
        <w:pStyle w:val="WTStep"/>
        <w:ind w:left="360" w:firstLine="0"/>
        <w:rPr>
          <w:del w:id="731" w:author="Jeanette Stallons" w:date="2017-04-17T21:38:00Z"/>
        </w:rPr>
        <w:pPrChange w:id="732" w:author="Roy Prins" w:date="2017-05-24T13:02:00Z">
          <w:pPr>
            <w:pStyle w:val="WTStep"/>
          </w:pPr>
        </w:pPrChange>
      </w:pPr>
      <w:del w:id="733" w:author="Jeanette Stallons" w:date="2017-04-17T21:38:00Z">
        <w:r w:rsidDel="00E00FEA">
          <w:delText>Right</w:delText>
        </w:r>
      </w:del>
      <w:del w:id="734" w:author="Jeanette Stallons" w:date="2017-04-17T21:05:00Z">
        <w:r w:rsidDel="00E10DF0">
          <w:delText xml:space="preserve"> </w:delText>
        </w:r>
      </w:del>
      <w:del w:id="735" w:author="Jeanette Stallons" w:date="2017-04-17T21:38:00Z">
        <w:r w:rsidDel="00E00FEA">
          <w:delText xml:space="preserve">click </w:delText>
        </w:r>
      </w:del>
      <w:del w:id="736" w:author="Jeanette Stallons" w:date="2017-04-17T21:05:00Z">
        <w:r w:rsidDel="00E10DF0">
          <w:delText xml:space="preserve">on </w:delText>
        </w:r>
      </w:del>
      <w:del w:id="737" w:author="Jeanette Stallons" w:date="2017-04-17T21:38:00Z">
        <w:r w:rsidDel="00E00FEA">
          <w:delText>the project in the Package Explorer and select Export</w:delText>
        </w:r>
      </w:del>
      <w:del w:id="738" w:author="Jeanette Stallons" w:date="2017-04-17T21:05:00Z">
        <w:r w:rsidDel="00E10DF0">
          <w:delText>…</w:delText>
        </w:r>
      </w:del>
    </w:p>
    <w:p w14:paraId="049A2C62" w14:textId="49248E04" w:rsidR="007D59EE" w:rsidDel="00E00FEA" w:rsidRDefault="007D59EE">
      <w:pPr>
        <w:pStyle w:val="WTStep"/>
        <w:ind w:left="360" w:firstLine="0"/>
        <w:rPr>
          <w:del w:id="739" w:author="Jeanette Stallons" w:date="2017-04-17T21:38:00Z"/>
        </w:rPr>
        <w:pPrChange w:id="740" w:author="Roy Prins" w:date="2017-05-24T13:02:00Z">
          <w:pPr>
            <w:pStyle w:val="WTStep"/>
          </w:pPr>
        </w:pPrChange>
      </w:pPr>
      <w:del w:id="741" w:author="Jeanette Stallons" w:date="2017-04-17T21:05:00Z">
        <w:r w:rsidDel="00E10DF0">
          <w:delText>Next, s</w:delText>
        </w:r>
      </w:del>
      <w:del w:id="742" w:author="Jeanette Stallons" w:date="2017-04-17T21:38:00Z">
        <w:r w:rsidDel="00E00FEA">
          <w:delText>elect Mule &gt; Anypoint Studio Project to Mule Deployable Archive.</w:delText>
        </w:r>
      </w:del>
    </w:p>
    <w:p w14:paraId="53F519E8" w14:textId="1A691D60" w:rsidR="007D59EE" w:rsidDel="00E00FEA" w:rsidRDefault="007D59EE">
      <w:pPr>
        <w:pStyle w:val="WTStep"/>
        <w:ind w:left="360" w:firstLine="0"/>
        <w:rPr>
          <w:del w:id="743" w:author="Jeanette Stallons" w:date="2017-04-17T21:38:00Z"/>
        </w:rPr>
        <w:pPrChange w:id="744" w:author="Roy Prins" w:date="2017-05-24T13:02:00Z">
          <w:pPr>
            <w:pStyle w:val="WTStep"/>
          </w:pPr>
        </w:pPrChange>
      </w:pPr>
      <w:del w:id="745" w:author="Jeanette Stallons" w:date="2017-04-17T21:38:00Z">
        <w:r w:rsidDel="00E00FEA">
          <w:delText>Click Next.</w:delText>
        </w:r>
      </w:del>
    </w:p>
    <w:p w14:paraId="3DBC39A7" w14:textId="75D51275" w:rsidR="007D59EE" w:rsidDel="00E00FEA" w:rsidRDefault="007D59EE">
      <w:pPr>
        <w:pStyle w:val="WTStep"/>
        <w:ind w:left="360" w:firstLine="0"/>
        <w:rPr>
          <w:del w:id="746" w:author="Jeanette Stallons" w:date="2017-04-17T21:38:00Z"/>
        </w:rPr>
        <w:pPrChange w:id="747" w:author="Roy Prins" w:date="2017-05-24T13:02:00Z">
          <w:pPr>
            <w:pStyle w:val="WTStep"/>
          </w:pPr>
        </w:pPrChange>
      </w:pPr>
      <w:del w:id="748" w:author="Jeanette Stallons" w:date="2017-04-17T21:38:00Z">
        <w:r w:rsidDel="00E00FEA">
          <w:delText>Enter a file name for the deployable archive, such as BankingServices.zip.</w:delText>
        </w:r>
      </w:del>
    </w:p>
    <w:p w14:paraId="4B8FEF17" w14:textId="0A31F869" w:rsidR="007D59EE" w:rsidDel="00E00FEA" w:rsidRDefault="007D59EE">
      <w:pPr>
        <w:pStyle w:val="WTStep"/>
        <w:ind w:left="360" w:firstLine="0"/>
        <w:rPr>
          <w:del w:id="749" w:author="Jeanette Stallons" w:date="2017-04-17T21:38:00Z"/>
        </w:rPr>
        <w:pPrChange w:id="750" w:author="Roy Prins" w:date="2017-05-24T13:02:00Z">
          <w:pPr>
            <w:pStyle w:val="WTStep"/>
          </w:pPr>
        </w:pPrChange>
      </w:pPr>
      <w:del w:id="751" w:author="Jeanette Stallons" w:date="2017-04-17T21:38:00Z">
        <w:r w:rsidDel="00E00FEA">
          <w:delText>Click Finish.</w:delText>
        </w:r>
      </w:del>
    </w:p>
    <w:p w14:paraId="6BD41022" w14:textId="3A1388D2" w:rsidR="007D59EE" w:rsidDel="00E00FEA" w:rsidRDefault="007D59EE">
      <w:pPr>
        <w:pStyle w:val="WTStep"/>
        <w:ind w:left="360" w:firstLine="0"/>
        <w:rPr>
          <w:del w:id="752" w:author="Jeanette Stallons" w:date="2017-04-17T21:38:00Z"/>
        </w:rPr>
        <w:pPrChange w:id="753" w:author="Roy Prins" w:date="2017-05-24T13:02:00Z">
          <w:pPr>
            <w:pStyle w:val="WTStep"/>
          </w:pPr>
        </w:pPrChange>
      </w:pPr>
      <w:del w:id="754" w:author="Jeanette Stallons" w:date="2017-04-17T21:38:00Z">
        <w:r w:rsidDel="00E00FEA">
          <w:delText>Copy the generated deployable archive (.zip format) to $MULE_HOME/apps (where $MULE_HOME is the directory where you installed the Mule runtime).</w:delText>
        </w:r>
      </w:del>
    </w:p>
    <w:p w14:paraId="348F46E2" w14:textId="095209F8" w:rsidR="007D59EE" w:rsidDel="00E00FEA" w:rsidRDefault="007D59EE">
      <w:pPr>
        <w:pStyle w:val="WTStep"/>
        <w:ind w:left="360" w:firstLine="0"/>
        <w:rPr>
          <w:del w:id="755" w:author="Jeanette Stallons" w:date="2017-04-17T21:38:00Z"/>
        </w:rPr>
        <w:pPrChange w:id="756" w:author="Roy Prins" w:date="2017-05-24T13:02:00Z">
          <w:pPr>
            <w:pStyle w:val="WTStep"/>
          </w:pPr>
        </w:pPrChange>
      </w:pPr>
      <w:del w:id="757" w:author="Jeanette Stallons" w:date="2017-04-17T21:38:00Z">
        <w:r w:rsidDel="00E00FEA">
          <w:delText>Start the Mule runtime from command line. Use %MULE_HOME\bin\mule.bat (Windows) or %MULE_HOME/bin/mule (MacOS/Linux).</w:delText>
        </w:r>
      </w:del>
    </w:p>
    <w:p w14:paraId="4BA192E6" w14:textId="2B551CF4" w:rsidR="007D59EE" w:rsidDel="00E00FEA" w:rsidRDefault="007D59EE">
      <w:pPr>
        <w:pStyle w:val="WTStep"/>
        <w:ind w:left="360" w:firstLine="0"/>
        <w:rPr>
          <w:del w:id="758" w:author="Jeanette Stallons" w:date="2017-04-17T21:38:00Z"/>
        </w:rPr>
        <w:pPrChange w:id="759" w:author="Roy Prins" w:date="2017-05-24T13:02:00Z">
          <w:pPr>
            <w:pStyle w:val="WTStep"/>
          </w:pPr>
        </w:pPrChange>
      </w:pPr>
      <w:del w:id="760" w:author="Jeanette Stallons" w:date="2017-04-17T21:38:00Z">
        <w:r w:rsidDel="00E00FEA">
          <w:delText>Return to JMeter.</w:delText>
        </w:r>
      </w:del>
    </w:p>
    <w:p w14:paraId="06CF59FA" w14:textId="7123551A" w:rsidR="007D59EE" w:rsidDel="00E00FEA" w:rsidRDefault="007D59EE">
      <w:pPr>
        <w:pStyle w:val="WTStep"/>
        <w:ind w:left="360" w:firstLine="0"/>
        <w:rPr>
          <w:del w:id="761" w:author="Jeanette Stallons" w:date="2017-04-17T21:38:00Z"/>
        </w:rPr>
        <w:pPrChange w:id="762" w:author="Roy Prins" w:date="2017-05-24T13:02:00Z">
          <w:pPr>
            <w:pStyle w:val="WTStep"/>
          </w:pPr>
        </w:pPrChange>
      </w:pPr>
      <w:del w:id="763" w:author="Jeanette Stallons" w:date="2017-04-17T21:38:00Z">
        <w:r w:rsidDel="00E00FEA">
          <w:delText xml:space="preserve">Right-click </w:delText>
        </w:r>
      </w:del>
      <w:del w:id="764" w:author="Jeanette Stallons" w:date="2017-04-17T21:06:00Z">
        <w:r w:rsidDel="00E10DF0">
          <w:delText xml:space="preserve">on </w:delText>
        </w:r>
      </w:del>
      <w:del w:id="765" w:author="Jeanette Stallons" w:date="2017-04-17T21:38:00Z">
        <w:r w:rsidDel="00E00FEA">
          <w:delText>thread group NF001</w:delText>
        </w:r>
      </w:del>
      <w:del w:id="766" w:author="Jeanette Stallons" w:date="2017-04-17T21:06:00Z">
        <w:r w:rsidDel="00E10DF0">
          <w:delText>. S</w:delText>
        </w:r>
      </w:del>
      <w:del w:id="767" w:author="Jeanette Stallons" w:date="2017-04-17T21:38:00Z">
        <w:r w:rsidDel="00E00FEA">
          <w:delText>elect Start</w:delText>
        </w:r>
      </w:del>
      <w:del w:id="768" w:author="Jeanette Stallons" w:date="2017-04-17T21:06:00Z">
        <w:r w:rsidDel="00E10DF0">
          <w:delText>. T</w:delText>
        </w:r>
      </w:del>
      <w:del w:id="769" w:author="Jeanette Stallons" w:date="2017-04-17T21:38:00Z">
        <w:r w:rsidDel="00E00FEA">
          <w:delText xml:space="preserve">he test will </w:delText>
        </w:r>
        <w:r w:rsidR="00095EE1" w:rsidDel="00E00FEA">
          <w:delText>now run on the Mule runtime instead of from within Anypoint Studio (using the embedded runtime).</w:delText>
        </w:r>
      </w:del>
    </w:p>
    <w:p w14:paraId="2781B617" w14:textId="7384C140" w:rsidR="00095EE1" w:rsidDel="00E00FEA" w:rsidRDefault="00095EE1">
      <w:pPr>
        <w:pStyle w:val="WTStep"/>
        <w:ind w:left="360" w:firstLine="0"/>
        <w:rPr>
          <w:del w:id="770" w:author="Jeanette Stallons" w:date="2017-04-17T21:38:00Z"/>
        </w:rPr>
        <w:pPrChange w:id="771" w:author="Roy Prins" w:date="2017-05-24T13:02:00Z">
          <w:pPr>
            <w:pStyle w:val="WTStep"/>
          </w:pPr>
        </w:pPrChange>
      </w:pPr>
      <w:del w:id="772" w:author="Jeanette Stallons" w:date="2017-04-17T21:38:00Z">
        <w:r w:rsidDel="00E00FEA">
          <w:delText>After completing, run the test at least one more time.</w:delText>
        </w:r>
      </w:del>
    </w:p>
    <w:p w14:paraId="521AE176" w14:textId="46F6A95D" w:rsidR="00095EE1" w:rsidDel="00E00FEA" w:rsidRDefault="00095EE1">
      <w:pPr>
        <w:pStyle w:val="WTStep"/>
        <w:ind w:left="360" w:firstLine="0"/>
        <w:rPr>
          <w:del w:id="773" w:author="Jeanette Stallons" w:date="2017-04-17T21:38:00Z"/>
        </w:rPr>
        <w:pPrChange w:id="774" w:author="Roy Prins" w:date="2017-05-24T13:02:00Z">
          <w:pPr>
            <w:pStyle w:val="WTStep"/>
          </w:pPr>
        </w:pPrChange>
      </w:pPr>
      <w:del w:id="775" w:author="Jeanette Stallons" w:date="2017-04-17T21:38:00Z">
        <w:r w:rsidDel="00E00FEA">
          <w:delText>When done, click “View Results in Table”.</w:delText>
        </w:r>
      </w:del>
    </w:p>
    <w:p w14:paraId="05F393D2" w14:textId="7FCC2B06" w:rsidR="00095EE1" w:rsidDel="00E00FEA" w:rsidRDefault="00095EE1">
      <w:pPr>
        <w:pStyle w:val="WTStep"/>
        <w:numPr>
          <w:ilvl w:val="0"/>
          <w:numId w:val="5"/>
        </w:numPr>
        <w:ind w:left="360" w:firstLine="0"/>
        <w:rPr>
          <w:del w:id="776" w:author="Jeanette Stallons" w:date="2017-04-17T21:38:00Z"/>
        </w:rPr>
        <w:pPrChange w:id="777" w:author="Roy Prins" w:date="2017-05-24T13:02:00Z">
          <w:pPr>
            <w:pStyle w:val="WTStep"/>
            <w:numPr>
              <w:numId w:val="5"/>
            </w:numPr>
          </w:pPr>
        </w:pPrChange>
      </w:pPr>
      <w:del w:id="778" w:author="Jeanette Stallons" w:date="2017-04-17T21:38:00Z">
        <w:r w:rsidDel="00E00FEA">
          <w:delText>Compare the values of Sample Time of the various test runs.</w:delText>
        </w:r>
      </w:del>
    </w:p>
    <w:p w14:paraId="14F04D59" w14:textId="20B1B2A7" w:rsidR="0031052A" w:rsidDel="001E53A8" w:rsidRDefault="00095EE1">
      <w:pPr>
        <w:pStyle w:val="WTStep"/>
        <w:numPr>
          <w:ilvl w:val="0"/>
          <w:numId w:val="0"/>
        </w:numPr>
        <w:ind w:left="360"/>
        <w:rPr>
          <w:del w:id="779" w:author="Roy Prins" w:date="2017-05-24T15:14:00Z"/>
        </w:rPr>
      </w:pPr>
      <w:del w:id="780" w:author="Roy Prins" w:date="2017-05-24T13:02:00Z">
        <w:r w:rsidDel="000F4B46">
          <w:rPr>
            <w:noProof/>
            <w:lang w:val="en-GB" w:eastAsia="en-GB"/>
          </w:rPr>
          <w:drawing>
            <wp:inline distT="0" distB="0" distL="0" distR="0" wp14:anchorId="3975D7FB" wp14:editId="7AF789DA">
              <wp:extent cx="6259558" cy="689918"/>
              <wp:effectExtent l="25400" t="25400" r="90805" b="97790"/>
              <wp:docPr id="16" name="Picture 16" descr="/Users/royprins/Desktop/Screen Shot 2017-04-16 at 19.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6 at 19.27.0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59558" cy="689918"/>
                      </a:xfrm>
                      <a:prstGeom prst="rect">
                        <a:avLst/>
                      </a:prstGeom>
                      <a:noFill/>
                      <a:ln>
                        <a:noFill/>
                      </a:ln>
                      <a:effectLst>
                        <a:outerShdw blurRad="50800" dist="38100" dir="2700000" algn="tl" rotWithShape="0">
                          <a:prstClr val="black">
                            <a:alpha val="40000"/>
                          </a:prstClr>
                        </a:outerShdw>
                      </a:effectLst>
                    </pic:spPr>
                  </pic:pic>
                </a:graphicData>
              </a:graphic>
            </wp:inline>
          </w:drawing>
        </w:r>
      </w:del>
    </w:p>
    <w:p w14:paraId="357367AB" w14:textId="402E591E" w:rsidR="0023485E" w:rsidRDefault="00095EE1">
      <w:pPr>
        <w:pStyle w:val="WTStepNote"/>
        <w:pPrChange w:id="781" w:author="Roy Prins" w:date="2017-05-24T15:14:00Z">
          <w:pPr>
            <w:ind w:left="360"/>
          </w:pPr>
        </w:pPrChange>
      </w:pPr>
      <w:r>
        <w:t>Red = results from running in Anypoint Studio</w:t>
      </w:r>
    </w:p>
    <w:p w14:paraId="31AFAB67" w14:textId="31E84780" w:rsidR="00095EE1" w:rsidRDefault="00095EE1">
      <w:pPr>
        <w:pStyle w:val="WTStepNote"/>
        <w:rPr>
          <w:ins w:id="782" w:author="Roy Prins" w:date="2017-05-24T13:01:00Z"/>
        </w:rPr>
        <w:pPrChange w:id="783" w:author="Roy Prins" w:date="2017-05-24T15:14:00Z">
          <w:pPr>
            <w:ind w:left="360"/>
          </w:pPr>
        </w:pPrChange>
      </w:pPr>
      <w:r>
        <w:t>Blue = results from running in stand-alone runtime</w:t>
      </w:r>
    </w:p>
    <w:p w14:paraId="0BB2C971" w14:textId="5D8BBCDC" w:rsidR="000F4B46" w:rsidDel="000F4B46" w:rsidRDefault="000F4B46">
      <w:pPr>
        <w:ind w:firstLine="360"/>
        <w:rPr>
          <w:del w:id="784" w:author="Roy Prins" w:date="2017-05-24T13:02:00Z"/>
        </w:rPr>
        <w:pPrChange w:id="785" w:author="Roy Prins" w:date="2017-05-24T13:01:00Z">
          <w:pPr>
            <w:ind w:left="360"/>
          </w:pPr>
        </w:pPrChange>
      </w:pPr>
    </w:p>
    <w:p w14:paraId="56577F31" w14:textId="0554EFDF" w:rsidR="00095EE1" w:rsidRDefault="00095EE1" w:rsidP="004E62AD">
      <w:pPr>
        <w:pStyle w:val="WTStep"/>
        <w:numPr>
          <w:ilvl w:val="0"/>
          <w:numId w:val="0"/>
        </w:numPr>
      </w:pPr>
    </w:p>
    <w:p w14:paraId="411802AD" w14:textId="36E36D27" w:rsidR="00BA25BC" w:rsidRDefault="00BA25BC" w:rsidP="00BA25BC">
      <w:pPr>
        <w:pStyle w:val="ModuleTitle"/>
      </w:pPr>
      <w:bookmarkStart w:id="786" w:name="_Toc483837048"/>
      <w:r>
        <w:lastRenderedPageBreak/>
        <w:t xml:space="preserve">Module 2: Analyzing </w:t>
      </w:r>
      <w:del w:id="787" w:author="Jeanette Stallons" w:date="2017-04-17T21:06:00Z">
        <w:r w:rsidDel="00E10DF0">
          <w:delText>performance</w:delText>
        </w:r>
      </w:del>
      <w:ins w:id="788" w:author="Jeanette Stallons" w:date="2017-04-17T21:06:00Z">
        <w:r w:rsidR="00E10DF0">
          <w:t>Performance</w:t>
        </w:r>
      </w:ins>
      <w:bookmarkEnd w:id="786"/>
    </w:p>
    <w:p w14:paraId="2A16F491" w14:textId="77777777" w:rsidR="00BA25BC" w:rsidRPr="00BA25BC" w:rsidRDefault="00BA25BC" w:rsidP="00BA25BC">
      <w:pPr>
        <w:rPr>
          <w:lang w:eastAsia="ja-JP"/>
        </w:rPr>
      </w:pPr>
    </w:p>
    <w:p w14:paraId="58BBD2FA" w14:textId="77777777" w:rsidR="00254CD1" w:rsidRPr="00410819" w:rsidRDefault="00254CD1" w:rsidP="003B56DA">
      <w:pPr>
        <w:pStyle w:val="Moduleobjectivesleadin"/>
      </w:pPr>
      <w:r>
        <w:t>Objectives:</w:t>
      </w:r>
    </w:p>
    <w:p w14:paraId="1F3C660A" w14:textId="4DDF4B9B" w:rsidR="00D31182" w:rsidRPr="008E3A6D" w:rsidRDefault="00D31182" w:rsidP="003B56DA">
      <w:pPr>
        <w:pStyle w:val="WTobjectives"/>
        <w:rPr>
          <w:lang w:val="en-GB"/>
        </w:rPr>
      </w:pPr>
      <w:r w:rsidRPr="008E3A6D">
        <w:t xml:space="preserve">Learn how to analyze performance </w:t>
      </w:r>
      <w:r w:rsidR="00E018B4">
        <w:t xml:space="preserve">and performance </w:t>
      </w:r>
      <w:r w:rsidRPr="008E3A6D">
        <w:t>measurements</w:t>
      </w:r>
      <w:ins w:id="789" w:author="Jeanette Stallons" w:date="2017-04-17T21:06:00Z">
        <w:r w:rsidR="00E10DF0">
          <w:t>.</w:t>
        </w:r>
      </w:ins>
    </w:p>
    <w:p w14:paraId="6B2351F7" w14:textId="0A645C5E" w:rsidR="00D31182" w:rsidRPr="008E3A6D" w:rsidRDefault="00D31182" w:rsidP="003B56DA">
      <w:pPr>
        <w:pStyle w:val="WTobjectives"/>
        <w:rPr>
          <w:lang w:val="en-GB"/>
        </w:rPr>
      </w:pPr>
      <w:r w:rsidRPr="008E3A6D">
        <w:t>Learn how to find bottlenecks</w:t>
      </w:r>
      <w:ins w:id="790" w:author="Jeanette Stallons" w:date="2017-04-17T21:06:00Z">
        <w:r w:rsidR="00E10DF0">
          <w:t>.</w:t>
        </w:r>
      </w:ins>
    </w:p>
    <w:p w14:paraId="75B75F80" w14:textId="77777777" w:rsidR="00095EE1" w:rsidRDefault="00095EE1" w:rsidP="00954425">
      <w:pPr>
        <w:pStyle w:val="WTStep"/>
        <w:numPr>
          <w:ilvl w:val="0"/>
          <w:numId w:val="0"/>
        </w:numPr>
        <w:ind w:left="360" w:hanging="360"/>
      </w:pPr>
    </w:p>
    <w:p w14:paraId="25FE36E3" w14:textId="77777777" w:rsidR="0053161E" w:rsidRPr="007D1A0F" w:rsidRDefault="0053161E" w:rsidP="003B56DA">
      <w:pPr>
        <w:pStyle w:val="Moduleobjectivesleadin"/>
      </w:pPr>
      <w:r w:rsidRPr="007D1A0F">
        <w:t>Prerequisite</w:t>
      </w:r>
      <w:r>
        <w:t>s</w:t>
      </w:r>
    </w:p>
    <w:p w14:paraId="7D31647A" w14:textId="77777777" w:rsidR="001D1ACF" w:rsidRDefault="0053161E" w:rsidP="00D31182">
      <w:pPr>
        <w:pStyle w:val="WTobjectives"/>
        <w:rPr>
          <w:ins w:id="791" w:author="Roy Prins" w:date="2017-05-24T16:04:00Z"/>
        </w:rPr>
      </w:pPr>
      <w:r>
        <w:t xml:space="preserve">Completion of previous walkthroughs. </w:t>
      </w:r>
    </w:p>
    <w:p w14:paraId="2420E778" w14:textId="73972B92" w:rsidR="00882163" w:rsidRDefault="004228A4">
      <w:pPr>
        <w:pStyle w:val="WTobjectives"/>
        <w:numPr>
          <w:ilvl w:val="1"/>
          <w:numId w:val="6"/>
        </w:numPr>
        <w:pPrChange w:id="792" w:author="Roy Prins" w:date="2017-05-24T16:04:00Z">
          <w:pPr>
            <w:pStyle w:val="WTobjectives"/>
          </w:pPr>
        </w:pPrChange>
      </w:pPr>
      <w:r>
        <w:t>If you did not complete Module 1</w:t>
      </w:r>
      <w:r w:rsidR="0053161E">
        <w:t>, import the solution</w:t>
      </w:r>
      <w:r w:rsidR="00882163">
        <w:t>s</w:t>
      </w:r>
      <w:r w:rsidR="0053161E">
        <w:t xml:space="preserve"> for </w:t>
      </w:r>
      <w:del w:id="793" w:author="Roy Prins" w:date="2017-05-29T15:24:00Z">
        <w:r w:rsidR="0053161E" w:rsidDel="002560B6">
          <w:delText xml:space="preserve">this </w:delText>
        </w:r>
      </w:del>
      <w:ins w:id="794" w:author="Roy Prins" w:date="2017-05-29T15:24:00Z">
        <w:r w:rsidR="002560B6">
          <w:t xml:space="preserve">the </w:t>
        </w:r>
      </w:ins>
      <w:r w:rsidR="0053161E">
        <w:t xml:space="preserve">walkthrough from the </w:t>
      </w:r>
      <w:r w:rsidR="00B432A0">
        <w:t>student files</w:t>
      </w:r>
      <w:r w:rsidR="0053161E">
        <w:t xml:space="preserve"> folder 02-Solution/Module01</w:t>
      </w:r>
      <w:ins w:id="795" w:author="Roy Prins" w:date="2017-05-24T16:04:00Z">
        <w:r w:rsidR="002560B6">
          <w:t>:</w:t>
        </w:r>
      </w:ins>
      <w:ins w:id="796" w:author="Jeanette Stallons" w:date="2017-04-17T21:07:00Z">
        <w:del w:id="797" w:author="Roy Prins" w:date="2017-05-24T16:04:00Z">
          <w:r w:rsidR="00E10DF0" w:rsidDel="001D1ACF">
            <w:delText>.</w:delText>
          </w:r>
        </w:del>
      </w:ins>
      <w:del w:id="798" w:author="Jeanette Stallons" w:date="2017-04-17T21:07:00Z">
        <w:r w:rsidR="0053161E" w:rsidDel="00E10DF0">
          <w:delText>,</w:delText>
        </w:r>
      </w:del>
      <w:del w:id="799" w:author="Roy Prins" w:date="2017-05-24T16:04:00Z">
        <w:r w:rsidR="0053161E" w:rsidDel="001D1ACF">
          <w:delText xml:space="preserve"> </w:delText>
        </w:r>
      </w:del>
    </w:p>
    <w:p w14:paraId="248C7111" w14:textId="1F81E1FE" w:rsidR="0053161E" w:rsidRDefault="00882163">
      <w:pPr>
        <w:pStyle w:val="WTobjectives"/>
        <w:numPr>
          <w:ilvl w:val="2"/>
          <w:numId w:val="6"/>
        </w:numPr>
        <w:pPrChange w:id="800" w:author="Roy Prins" w:date="2017-05-29T15:24:00Z">
          <w:pPr>
            <w:pStyle w:val="WTobjectives"/>
            <w:numPr>
              <w:ilvl w:val="1"/>
            </w:numPr>
            <w:ind w:left="1440"/>
          </w:pPr>
        </w:pPrChange>
      </w:pPr>
      <w:r>
        <w:t xml:space="preserve">Import </w:t>
      </w:r>
      <w:r w:rsidR="0053161E">
        <w:t xml:space="preserve">file </w:t>
      </w:r>
      <w:r w:rsidR="0053161E" w:rsidRPr="007D1A0F">
        <w:t>AcmeBankingServices-WT1-1</w:t>
      </w:r>
      <w:r>
        <w:t>.zip into Anypoint Studio</w:t>
      </w:r>
      <w:ins w:id="801" w:author="Jeanette Stallons" w:date="2017-04-17T21:40:00Z">
        <w:r w:rsidR="00E00FEA">
          <w:t>.</w:t>
        </w:r>
      </w:ins>
    </w:p>
    <w:p w14:paraId="4D4AF82A" w14:textId="4EBD479D" w:rsidR="00882163" w:rsidRDefault="00882163">
      <w:pPr>
        <w:pStyle w:val="WTobjectives"/>
        <w:numPr>
          <w:ilvl w:val="2"/>
          <w:numId w:val="6"/>
        </w:numPr>
        <w:rPr>
          <w:ins w:id="802" w:author="Roy Prins" w:date="2017-05-24T15:23:00Z"/>
        </w:rPr>
        <w:pPrChange w:id="803" w:author="Roy Prins" w:date="2017-05-29T15:24:00Z">
          <w:pPr>
            <w:pStyle w:val="WTobjectives"/>
            <w:numPr>
              <w:ilvl w:val="1"/>
            </w:numPr>
            <w:ind w:left="1440"/>
          </w:pPr>
        </w:pPrChange>
      </w:pPr>
      <w:r>
        <w:t xml:space="preserve">Open file </w:t>
      </w:r>
      <w:r w:rsidR="00B432A0">
        <w:t>“</w:t>
      </w:r>
      <w:ins w:id="804" w:author="Roy Prins" w:date="2017-05-24T12:21:00Z">
        <w:r w:rsidR="00C13592" w:rsidRPr="00C13592">
          <w:t xml:space="preserve">ACME Bank Performance Test </w:t>
        </w:r>
        <w:proofErr w:type="spellStart"/>
        <w:r w:rsidR="00C13592" w:rsidRPr="00C13592">
          <w:t>Plan.jmx</w:t>
        </w:r>
      </w:ins>
      <w:proofErr w:type="spellEnd"/>
      <w:del w:id="805" w:author="Roy Prins" w:date="2017-05-24T12:21:00Z">
        <w:r w:rsidRPr="00882163" w:rsidDel="00C13592">
          <w:delText>ACME Banking Services performance tests.jmx</w:delText>
        </w:r>
      </w:del>
      <w:r w:rsidR="00B432A0">
        <w:t>”</w:t>
      </w:r>
      <w:r>
        <w:t xml:space="preserve"> in Apache JMeter.</w:t>
      </w:r>
    </w:p>
    <w:p w14:paraId="65CA7820" w14:textId="66F258F5" w:rsidR="00527DA8" w:rsidRDefault="00527DA8">
      <w:pPr>
        <w:pStyle w:val="WTobjectives"/>
        <w:rPr>
          <w:ins w:id="806" w:author="Roy Prins" w:date="2017-05-24T16:02:00Z"/>
        </w:rPr>
        <w:pPrChange w:id="807" w:author="Roy Prins" w:date="2017-05-24T15:23:00Z">
          <w:pPr>
            <w:pStyle w:val="WTobjectives"/>
            <w:numPr>
              <w:ilvl w:val="1"/>
            </w:numPr>
            <w:ind w:left="1440"/>
          </w:pPr>
        </w:pPrChange>
      </w:pPr>
      <w:ins w:id="808" w:author="Roy Prins" w:date="2017-05-24T15:23:00Z">
        <w:r>
          <w:t>Installation of a stand-alone 3.</w:t>
        </w:r>
      </w:ins>
      <w:ins w:id="809" w:author="Roy Prins" w:date="2017-05-24T15:24:00Z">
        <w:r>
          <w:t>8.</w:t>
        </w:r>
      </w:ins>
      <w:ins w:id="810" w:author="Roy Prins" w:date="2017-05-24T15:23:00Z">
        <w:r>
          <w:t>x Mule runtime.</w:t>
        </w:r>
      </w:ins>
    </w:p>
    <w:p w14:paraId="309D99D8" w14:textId="14BF2459" w:rsidR="000039B9" w:rsidRDefault="000039B9">
      <w:pPr>
        <w:pStyle w:val="WTobjectives"/>
        <w:rPr>
          <w:ins w:id="811" w:author="Roy Prins" w:date="2017-05-24T16:02:00Z"/>
        </w:rPr>
        <w:pPrChange w:id="812" w:author="Roy Prins" w:date="2017-05-24T15:23:00Z">
          <w:pPr>
            <w:pStyle w:val="WTobjectives"/>
            <w:numPr>
              <w:ilvl w:val="1"/>
            </w:numPr>
            <w:ind w:left="1440"/>
          </w:pPr>
        </w:pPrChange>
      </w:pPr>
      <w:ins w:id="813" w:author="Roy Prins" w:date="2017-05-24T16:02:00Z">
        <w:r>
          <w:t xml:space="preserve">Deployment of </w:t>
        </w:r>
        <w:proofErr w:type="spellStart"/>
        <w:r>
          <w:t>AcmeBankingServices</w:t>
        </w:r>
        <w:proofErr w:type="spellEnd"/>
        <w:r>
          <w:t xml:space="preserve"> app to </w:t>
        </w:r>
        <w:r w:rsidR="001D1ACF">
          <w:t>Mule runtime.</w:t>
        </w:r>
      </w:ins>
      <w:ins w:id="814" w:author="Roy Prins" w:date="2017-05-24T16:03:00Z">
        <w:r w:rsidR="001D1ACF">
          <w:t xml:space="preserve"> See WT 1-2 for details.</w:t>
        </w:r>
      </w:ins>
    </w:p>
    <w:p w14:paraId="355DB977" w14:textId="1F7F8E43" w:rsidR="001D1ACF" w:rsidRDefault="001D1ACF">
      <w:pPr>
        <w:pStyle w:val="WTobjectives"/>
        <w:numPr>
          <w:ilvl w:val="1"/>
          <w:numId w:val="6"/>
        </w:numPr>
      </w:pPr>
      <w:ins w:id="815" w:author="Roy Prins" w:date="2017-05-24T16:04:00Z">
        <w:r>
          <w:t>If you did not complete Module 1</w:t>
        </w:r>
      </w:ins>
      <w:ins w:id="816" w:author="Roy Prins" w:date="2017-05-24T16:03:00Z">
        <w:r>
          <w:t>, c</w:t>
        </w:r>
      </w:ins>
      <w:ins w:id="817" w:author="Roy Prins" w:date="2017-05-24T16:02:00Z">
        <w:r>
          <w:t>opy file</w:t>
        </w:r>
      </w:ins>
      <w:ins w:id="818" w:author="Roy Prins" w:date="2017-05-24T16:03:00Z">
        <w:r>
          <w:t xml:space="preserve"> </w:t>
        </w:r>
        <w:r w:rsidRPr="007D1A0F">
          <w:t>AcmeBankingServices-WT1-1</w:t>
        </w:r>
        <w:r>
          <w:t>.zip to $MULE_HOME/apps</w:t>
        </w:r>
      </w:ins>
      <w:ins w:id="819" w:author="Roy Prins" w:date="2017-05-24T16:04:00Z">
        <w:r>
          <w:t>.</w:t>
        </w:r>
      </w:ins>
    </w:p>
    <w:p w14:paraId="27F0C6F6" w14:textId="77777777" w:rsidR="003B56DA" w:rsidRDefault="003B56DA" w:rsidP="003B56DA"/>
    <w:p w14:paraId="6025D235" w14:textId="77777777" w:rsidR="0053161E" w:rsidRDefault="0053161E" w:rsidP="00954425">
      <w:pPr>
        <w:pStyle w:val="WTStep"/>
        <w:numPr>
          <w:ilvl w:val="0"/>
          <w:numId w:val="0"/>
        </w:numPr>
        <w:ind w:left="360" w:hanging="360"/>
      </w:pPr>
    </w:p>
    <w:p w14:paraId="43E3C561" w14:textId="4389A5EA" w:rsidR="00E018B4" w:rsidRDefault="00E018B4" w:rsidP="00E018B4">
      <w:pPr>
        <w:pStyle w:val="WTTitle"/>
      </w:pPr>
      <w:bookmarkStart w:id="820" w:name="_Toc483837049"/>
      <w:r>
        <w:lastRenderedPageBreak/>
        <w:t>Walkthrough</w:t>
      </w:r>
      <w:r w:rsidRPr="00EC6281">
        <w:t xml:space="preserve"> </w:t>
      </w:r>
      <w:r>
        <w:t>2-1</w:t>
      </w:r>
      <w:r w:rsidRPr="00EC6281">
        <w:t xml:space="preserve">: </w:t>
      </w:r>
      <w:r>
        <w:t>Inspect</w:t>
      </w:r>
      <w:del w:id="821" w:author="Jeanette Stallons" w:date="2017-04-17T21:07:00Z">
        <w:r w:rsidR="00B037E6" w:rsidDel="00E10DF0">
          <w:delText>ing</w:delText>
        </w:r>
      </w:del>
      <w:r>
        <w:t xml:space="preserve"> Mule applications</w:t>
      </w:r>
      <w:bookmarkEnd w:id="820"/>
    </w:p>
    <w:p w14:paraId="27B2D014" w14:textId="27491624" w:rsidR="00D03FAF" w:rsidRPr="00D03FAF" w:rsidRDefault="00D03FAF">
      <w:pPr>
        <w:pStyle w:val="Moduleobjectivesleadin"/>
        <w:rPr>
          <w:ins w:id="822" w:author="Roy Prins" w:date="2017-05-29T15:46:00Z"/>
          <w:rPrChange w:id="823" w:author="Roy Prins" w:date="2017-05-29T15:46:00Z">
            <w:rPr>
              <w:ins w:id="824" w:author="Roy Prins" w:date="2017-05-29T15:46:00Z"/>
            </w:rPr>
          </w:rPrChange>
        </w:rPr>
        <w:pPrChange w:id="825" w:author="Roy Prins" w:date="2017-05-29T15:46:00Z">
          <w:pPr/>
        </w:pPrChange>
      </w:pPr>
      <w:ins w:id="826" w:author="Roy Prins" w:date="2017-05-29T15:46:00Z">
        <w:r w:rsidRPr="00D03FAF">
          <w:t>Objectives</w:t>
        </w:r>
      </w:ins>
    </w:p>
    <w:p w14:paraId="39E322B1" w14:textId="081A0031" w:rsidR="00D03FAF" w:rsidRPr="00D03FAF" w:rsidRDefault="003B56DA">
      <w:pPr>
        <w:rPr>
          <w:ins w:id="827" w:author="Roy Prins" w:date="2017-05-29T15:46:00Z"/>
          <w:rPrChange w:id="828" w:author="Roy Prins" w:date="2017-05-29T15:46:00Z">
            <w:rPr>
              <w:ins w:id="829" w:author="Roy Prins" w:date="2017-05-29T15:46:00Z"/>
              <w:i/>
            </w:rPr>
          </w:rPrChange>
        </w:rPr>
      </w:pPr>
      <w:r w:rsidRPr="00D03FAF">
        <w:t>In this walkthrough, you will</w:t>
      </w:r>
      <w:ins w:id="830" w:author="Roy Prins" w:date="2017-05-29T15:47:00Z">
        <w:r w:rsidR="00D03FAF">
          <w:t>:</w:t>
        </w:r>
      </w:ins>
      <w:del w:id="831" w:author="Roy Prins" w:date="2017-05-29T15:47:00Z">
        <w:r w:rsidRPr="00D03FAF" w:rsidDel="00D03FAF">
          <w:delText xml:space="preserve"> </w:delText>
        </w:r>
      </w:del>
    </w:p>
    <w:p w14:paraId="53491AA7" w14:textId="0A5D1736" w:rsidR="00D03FAF" w:rsidRDefault="003B56DA">
      <w:pPr>
        <w:pStyle w:val="Exerciseobjectives"/>
        <w:rPr>
          <w:ins w:id="832" w:author="Roy Prins" w:date="2017-05-29T15:46:00Z"/>
        </w:rPr>
        <w:pPrChange w:id="833" w:author="Roy Prins" w:date="2017-05-29T15:46:00Z">
          <w:pPr/>
        </w:pPrChange>
      </w:pPr>
      <w:r w:rsidRPr="00D03FAF">
        <w:rPr>
          <w:rPrChange w:id="834" w:author="Roy Prins" w:date="2017-05-29T15:46:00Z">
            <w:rPr/>
          </w:rPrChange>
        </w:rPr>
        <w:t>learn how to inspect a running Mule application</w:t>
      </w:r>
      <w:ins w:id="835" w:author="Roy Prins" w:date="2017-05-26T12:36:00Z">
        <w:r w:rsidR="00D03FAF">
          <w:rPr>
            <w:rPrChange w:id="836" w:author="Roy Prins" w:date="2017-05-29T15:46:00Z">
              <w:rPr/>
            </w:rPrChange>
          </w:rPr>
          <w:t>.</w:t>
        </w:r>
      </w:ins>
    </w:p>
    <w:p w14:paraId="675C76EB" w14:textId="305032AF" w:rsidR="00D03FAF" w:rsidRDefault="00D03FAF">
      <w:pPr>
        <w:pStyle w:val="Exerciseobjectives"/>
        <w:rPr>
          <w:ins w:id="837" w:author="Roy Prins" w:date="2017-05-26T12:36:00Z"/>
          <w:rPrChange w:id="838" w:author="Roy Prins" w:date="2017-05-29T15:46:00Z">
            <w:rPr>
              <w:ins w:id="839" w:author="Roy Prins" w:date="2017-05-26T12:36:00Z"/>
            </w:rPr>
          </w:rPrChange>
        </w:rPr>
        <w:pPrChange w:id="840" w:author="Roy Prins" w:date="2017-05-29T15:46:00Z">
          <w:pPr/>
        </w:pPrChange>
      </w:pPr>
      <w:ins w:id="841" w:author="Roy Prins" w:date="2017-05-29T15:46:00Z">
        <w:r>
          <w:t>D</w:t>
        </w:r>
      </w:ins>
      <w:ins w:id="842" w:author="Roy Prins" w:date="2017-05-26T12:36:00Z">
        <w:r>
          <w:rPr>
            <w:rPrChange w:id="843" w:author="Roy Prins" w:date="2017-05-29T15:46:00Z">
              <w:rPr/>
            </w:rPrChange>
          </w:rPr>
          <w:t>eploy</w:t>
        </w:r>
        <w:r w:rsidR="00827DC9" w:rsidRPr="00D03FAF">
          <w:rPr>
            <w:rPrChange w:id="844" w:author="Roy Prins" w:date="2017-05-29T15:46:00Z">
              <w:rPr/>
            </w:rPrChange>
          </w:rPr>
          <w:t xml:space="preserve"> to a stand-alone</w:t>
        </w:r>
        <w:r>
          <w:rPr>
            <w:rPrChange w:id="845" w:author="Roy Prins" w:date="2017-05-29T15:46:00Z">
              <w:rPr/>
            </w:rPrChange>
          </w:rPr>
          <w:t xml:space="preserve"> Mule runtime</w:t>
        </w:r>
      </w:ins>
      <w:ins w:id="846" w:author="Roy Prins" w:date="2017-05-29T15:47:00Z">
        <w:r>
          <w:t>.</w:t>
        </w:r>
      </w:ins>
    </w:p>
    <w:p w14:paraId="0A01E3B8" w14:textId="32D7490B" w:rsidR="003B56DA" w:rsidRPr="00D03FAF" w:rsidRDefault="003B56DA">
      <w:pPr>
        <w:pStyle w:val="Exerciseobjectives"/>
        <w:rPr>
          <w:rPrChange w:id="847" w:author="Roy Prins" w:date="2017-05-29T15:46:00Z">
            <w:rPr/>
          </w:rPrChange>
        </w:rPr>
        <w:pPrChange w:id="848" w:author="Roy Prins" w:date="2017-05-29T15:46:00Z">
          <w:pPr/>
        </w:pPrChange>
      </w:pPr>
      <w:del w:id="849" w:author="Roy Prins" w:date="2017-05-29T15:46:00Z">
        <w:r w:rsidRPr="00D03FAF" w:rsidDel="00D03FAF">
          <w:rPr>
            <w:rPrChange w:id="850" w:author="Roy Prins" w:date="2017-05-29T15:46:00Z">
              <w:rPr/>
            </w:rPrChange>
          </w:rPr>
          <w:delText xml:space="preserve"> and </w:delText>
        </w:r>
      </w:del>
      <w:ins w:id="851" w:author="Roy Prins" w:date="2017-05-29T15:46:00Z">
        <w:r w:rsidR="00D03FAF">
          <w:t>O</w:t>
        </w:r>
      </w:ins>
      <w:del w:id="852" w:author="Roy Prins" w:date="2017-05-29T15:46:00Z">
        <w:r w:rsidRPr="00D03FAF" w:rsidDel="00D03FAF">
          <w:rPr>
            <w:rPrChange w:id="853" w:author="Roy Prins" w:date="2017-05-29T15:46:00Z">
              <w:rPr/>
            </w:rPrChange>
          </w:rPr>
          <w:delText>o</w:delText>
        </w:r>
      </w:del>
      <w:r w:rsidRPr="00D03FAF">
        <w:rPr>
          <w:rPrChange w:id="854" w:author="Roy Prins" w:date="2017-05-29T15:46:00Z">
            <w:rPr/>
          </w:rPrChange>
        </w:rPr>
        <w:t>bserve</w:t>
      </w:r>
      <w:del w:id="855" w:author="Roy Prins" w:date="2017-05-29T15:47:00Z">
        <w:r w:rsidRPr="00D03FAF" w:rsidDel="00D03FAF">
          <w:rPr>
            <w:rPrChange w:id="856" w:author="Roy Prins" w:date="2017-05-29T15:46:00Z">
              <w:rPr/>
            </w:rPrChange>
          </w:rPr>
          <w:delText xml:space="preserve"> its</w:delText>
        </w:r>
      </w:del>
      <w:r w:rsidRPr="00D03FAF">
        <w:rPr>
          <w:rPrChange w:id="857" w:author="Roy Prins" w:date="2017-05-29T15:46:00Z">
            <w:rPr/>
          </w:rPrChange>
        </w:rPr>
        <w:t xml:space="preserve"> behavior.</w:t>
      </w:r>
      <w:ins w:id="858" w:author="Roy Prins" w:date="2017-05-26T12:46:00Z">
        <w:r w:rsidR="001200F0" w:rsidRPr="00D03FAF">
          <w:rPr>
            <w:rPrChange w:id="859" w:author="Roy Prins" w:date="2017-05-29T15:46:00Z">
              <w:rPr/>
            </w:rPrChange>
          </w:rPr>
          <w:t xml:space="preserve"> </w:t>
        </w:r>
      </w:ins>
    </w:p>
    <w:p w14:paraId="10B9F7E1" w14:textId="77777777" w:rsidR="00A70FAC" w:rsidRDefault="00A70FAC" w:rsidP="003B56DA"/>
    <w:p w14:paraId="5620FCC9" w14:textId="38F23B2E" w:rsidR="00A70FAC" w:rsidRPr="00F342DE" w:rsidRDefault="00A70FAC" w:rsidP="00A70FAC">
      <w:pPr>
        <w:pBdr>
          <w:top w:val="single" w:sz="4" w:space="1" w:color="auto"/>
          <w:left w:val="single" w:sz="4" w:space="4" w:color="auto"/>
          <w:bottom w:val="single" w:sz="4" w:space="1" w:color="auto"/>
          <w:right w:val="single" w:sz="4" w:space="4" w:color="auto"/>
        </w:pBdr>
        <w:rPr>
          <w:b/>
        </w:rPr>
      </w:pPr>
      <w:r w:rsidRPr="00F342DE">
        <w:rPr>
          <w:b/>
        </w:rPr>
        <w:t xml:space="preserve">Background </w:t>
      </w:r>
      <w:del w:id="860" w:author="Jeanette Stallons" w:date="2017-04-17T21:07:00Z">
        <w:r w:rsidRPr="00F342DE" w:rsidDel="00E10DF0">
          <w:rPr>
            <w:b/>
          </w:rPr>
          <w:delText>Story</w:delText>
        </w:r>
      </w:del>
      <w:ins w:id="861" w:author="Jeanette Stallons" w:date="2017-04-17T21:07:00Z">
        <w:r w:rsidR="00E10DF0">
          <w:rPr>
            <w:b/>
          </w:rPr>
          <w:t>s</w:t>
        </w:r>
        <w:r w:rsidR="00E10DF0" w:rsidRPr="00F342DE">
          <w:rPr>
            <w:b/>
          </w:rPr>
          <w:t>tory</w:t>
        </w:r>
      </w:ins>
    </w:p>
    <w:p w14:paraId="4A8E7FB0" w14:textId="77777777" w:rsidR="00A70FAC" w:rsidRPr="00F61D0B" w:rsidRDefault="00A70FAC" w:rsidP="00A70FAC">
      <w:pPr>
        <w:pBdr>
          <w:top w:val="single" w:sz="4" w:space="1" w:color="auto"/>
          <w:left w:val="single" w:sz="4" w:space="4" w:color="auto"/>
          <w:bottom w:val="single" w:sz="4" w:space="1" w:color="auto"/>
          <w:right w:val="single" w:sz="4" w:space="4" w:color="auto"/>
        </w:pBdr>
        <w:rPr>
          <w:rFonts w:ascii="Times New Roman" w:hAnsi="Times New Roman"/>
          <w:color w:val="auto"/>
          <w:sz w:val="24"/>
          <w:szCs w:val="24"/>
          <w:lang w:val="en-GB" w:eastAsia="en-GB"/>
        </w:rPr>
      </w:pPr>
      <w:r w:rsidRPr="00F61D0B">
        <w:rPr>
          <w:lang w:val="en-GB" w:eastAsia="en-GB"/>
        </w:rPr>
        <w:t xml:space="preserve">ACME Bank expects to grow steadily in the next two years in terms of new customers, but also with regard to services, transfers and new products. </w:t>
      </w:r>
    </w:p>
    <w:p w14:paraId="57C56684" w14:textId="77777777" w:rsidR="00A70FAC" w:rsidRPr="00F61D0B" w:rsidRDefault="00A70FAC" w:rsidP="00A70FAC">
      <w:pPr>
        <w:pBdr>
          <w:top w:val="single" w:sz="4" w:space="1" w:color="auto"/>
          <w:left w:val="single" w:sz="4" w:space="4" w:color="auto"/>
          <w:bottom w:val="single" w:sz="4" w:space="1" w:color="auto"/>
          <w:right w:val="single" w:sz="4" w:space="4" w:color="auto"/>
        </w:pBdr>
        <w:rPr>
          <w:rFonts w:ascii="Times New Roman" w:eastAsia="Times New Roman" w:hAnsi="Times New Roman"/>
          <w:color w:val="auto"/>
          <w:sz w:val="24"/>
          <w:szCs w:val="24"/>
          <w:lang w:val="en-GB" w:eastAsia="en-GB"/>
        </w:rPr>
      </w:pPr>
    </w:p>
    <w:p w14:paraId="4AFABF27" w14:textId="77777777" w:rsidR="00A70FAC" w:rsidRPr="00F61D0B" w:rsidRDefault="00A70FAC" w:rsidP="00A70FAC">
      <w:pPr>
        <w:pBdr>
          <w:top w:val="single" w:sz="4" w:space="1" w:color="auto"/>
          <w:left w:val="single" w:sz="4" w:space="4" w:color="auto"/>
          <w:bottom w:val="single" w:sz="4" w:space="1" w:color="auto"/>
          <w:right w:val="single" w:sz="4" w:space="4" w:color="auto"/>
        </w:pBdr>
        <w:rPr>
          <w:rFonts w:ascii="Times New Roman" w:hAnsi="Times New Roman"/>
          <w:color w:val="auto"/>
          <w:sz w:val="24"/>
          <w:szCs w:val="24"/>
          <w:lang w:val="en-GB" w:eastAsia="en-GB"/>
        </w:rPr>
      </w:pPr>
      <w:r w:rsidRPr="00F61D0B">
        <w:rPr>
          <w:lang w:val="en-GB" w:eastAsia="en-GB"/>
        </w:rPr>
        <w:t>The newly appointed CTO defined to following non-functional requirements:</w:t>
      </w:r>
    </w:p>
    <w:p w14:paraId="108415E9" w14:textId="77777777" w:rsidR="00A70FAC" w:rsidRPr="00A70FAC" w:rsidRDefault="00A70FAC" w:rsidP="00A70FAC">
      <w:pPr>
        <w:pStyle w:val="ListParagraph"/>
        <w:numPr>
          <w:ilvl w:val="0"/>
          <w:numId w:val="23"/>
        </w:numPr>
        <w:pBdr>
          <w:top w:val="single" w:sz="4" w:space="1" w:color="auto"/>
          <w:left w:val="single" w:sz="4" w:space="4" w:color="auto"/>
          <w:bottom w:val="single" w:sz="4" w:space="1" w:color="auto"/>
          <w:right w:val="single" w:sz="4" w:space="4" w:color="auto"/>
        </w:pBdr>
        <w:rPr>
          <w:lang w:val="en-GB" w:eastAsia="en-GB"/>
        </w:rPr>
      </w:pPr>
      <w:r w:rsidRPr="00A70FAC">
        <w:rPr>
          <w:lang w:val="en-GB" w:eastAsia="en-GB"/>
        </w:rPr>
        <w:t>NF001: The transfer processing service must be able to process 2000 transfers within 5 seconds.</w:t>
      </w:r>
    </w:p>
    <w:p w14:paraId="36493DD9" w14:textId="5764B4BB" w:rsidR="00A70FAC" w:rsidRPr="00A70FAC" w:rsidRDefault="00A70FAC" w:rsidP="00A70FAC">
      <w:pPr>
        <w:pStyle w:val="ListParagraph"/>
        <w:numPr>
          <w:ilvl w:val="0"/>
          <w:numId w:val="23"/>
        </w:numPr>
        <w:pBdr>
          <w:top w:val="single" w:sz="4" w:space="1" w:color="auto"/>
          <w:left w:val="single" w:sz="4" w:space="4" w:color="auto"/>
          <w:bottom w:val="single" w:sz="4" w:space="1" w:color="auto"/>
          <w:right w:val="single" w:sz="4" w:space="4" w:color="auto"/>
        </w:pBdr>
        <w:rPr>
          <w:lang w:val="en-GB" w:eastAsia="en-GB"/>
        </w:rPr>
      </w:pPr>
      <w:r w:rsidRPr="00A70FAC">
        <w:rPr>
          <w:lang w:val="en-GB" w:eastAsia="en-GB"/>
        </w:rPr>
        <w:t>NF002: The customer service must be able to handle 200 concurrent requests.</w:t>
      </w:r>
    </w:p>
    <w:p w14:paraId="7869214B" w14:textId="77777777" w:rsidR="003B56DA" w:rsidRDefault="003B56DA" w:rsidP="003B56DA"/>
    <w:p w14:paraId="742F2491" w14:textId="04EE3643" w:rsidR="003B56DA" w:rsidRDefault="003B56DA">
      <w:pPr>
        <w:pStyle w:val="WTstepsheading"/>
      </w:pPr>
      <w:r w:rsidRPr="003B56DA">
        <w:t>Generate a</w:t>
      </w:r>
      <w:ins w:id="862" w:author="Roy Prins" w:date="2017-05-24T12:22:00Z">
        <w:r w:rsidR="00ED1133">
          <w:t xml:space="preserve"> new</w:t>
        </w:r>
      </w:ins>
      <w:r w:rsidRPr="003B56DA">
        <w:t xml:space="preserve"> load test</w:t>
      </w:r>
    </w:p>
    <w:p w14:paraId="6C0C6C91" w14:textId="203B258F" w:rsidR="003B56DA" w:rsidRDefault="003B56DA" w:rsidP="007A7516">
      <w:pPr>
        <w:pStyle w:val="WTStep"/>
        <w:numPr>
          <w:ilvl w:val="0"/>
          <w:numId w:val="28"/>
        </w:numPr>
      </w:pPr>
      <w:r>
        <w:t>Return to JMeter.</w:t>
      </w:r>
    </w:p>
    <w:p w14:paraId="181CA16A" w14:textId="0EEB0C0F" w:rsidR="003B56DA" w:rsidRDefault="00B55D85" w:rsidP="003B56DA">
      <w:pPr>
        <w:pStyle w:val="WTStep"/>
      </w:pPr>
      <w:r>
        <w:t xml:space="preserve">Right-click </w:t>
      </w:r>
      <w:del w:id="863" w:author="Jeanette Stallons" w:date="2017-04-17T21:07:00Z">
        <w:r w:rsidDel="00E10DF0">
          <w:delText xml:space="preserve">on </w:delText>
        </w:r>
      </w:del>
      <w:r>
        <w:t>the test plan and select Add &gt; Threads (Users) &gt; Thread Group.</w:t>
      </w:r>
    </w:p>
    <w:p w14:paraId="7AC2F3C3" w14:textId="00444C82" w:rsidR="00B55D85" w:rsidRDefault="00B55D85" w:rsidP="003B56DA">
      <w:pPr>
        <w:pStyle w:val="WTStep"/>
      </w:pPr>
      <w:r>
        <w:t xml:space="preserve">Set the name of the new </w:t>
      </w:r>
      <w:del w:id="864" w:author="Roy Prins" w:date="2017-05-29T13:42:00Z">
        <w:r w:rsidDel="00177241">
          <w:delText xml:space="preserve">thread group </w:delText>
        </w:r>
      </w:del>
      <w:ins w:id="865" w:author="Roy Prins" w:date="2017-05-29T13:42:00Z">
        <w:r w:rsidR="00177241">
          <w:t>thread group</w:t>
        </w:r>
      </w:ins>
      <w:ins w:id="866" w:author="Roy Prins" w:date="2017-05-29T13:43:00Z">
        <w:r w:rsidR="00177241">
          <w:t xml:space="preserve"> </w:t>
        </w:r>
      </w:ins>
      <w:r>
        <w:t>to “NF002”.</w:t>
      </w:r>
    </w:p>
    <w:p w14:paraId="18FC5D5B" w14:textId="6B939E04" w:rsidR="00B55D85" w:rsidRPr="00B55D85" w:rsidRDefault="00B55D85" w:rsidP="003B56DA">
      <w:pPr>
        <w:pStyle w:val="WTStep"/>
      </w:pPr>
      <w:r>
        <w:t>Set the Comments to “</w:t>
      </w:r>
      <w:r w:rsidRPr="00F342DE">
        <w:rPr>
          <w:lang w:val="en-GB" w:eastAsia="en-GB"/>
        </w:rPr>
        <w:t xml:space="preserve">The </w:t>
      </w:r>
      <w:r>
        <w:rPr>
          <w:lang w:val="en-GB" w:eastAsia="en-GB"/>
        </w:rPr>
        <w:t>customer service</w:t>
      </w:r>
      <w:r w:rsidRPr="00F342DE">
        <w:rPr>
          <w:lang w:val="en-GB" w:eastAsia="en-GB"/>
        </w:rPr>
        <w:t xml:space="preserve"> must be able to </w:t>
      </w:r>
      <w:r w:rsidR="00091CF4">
        <w:rPr>
          <w:lang w:val="en-GB" w:eastAsia="en-GB"/>
        </w:rPr>
        <w:t xml:space="preserve">handle </w:t>
      </w:r>
      <w:r>
        <w:rPr>
          <w:lang w:val="en-GB" w:eastAsia="en-GB"/>
        </w:rPr>
        <w:t>200 concurrent requests”.</w:t>
      </w:r>
    </w:p>
    <w:p w14:paraId="42771EB3" w14:textId="5F0D3A7E" w:rsidR="00B55D85" w:rsidRDefault="00B55D85" w:rsidP="003B56DA">
      <w:pPr>
        <w:pStyle w:val="WTStep"/>
      </w:pPr>
      <w:r>
        <w:t>Set the value for Number of Threads (users) to 200.</w:t>
      </w:r>
    </w:p>
    <w:p w14:paraId="079E4D6E" w14:textId="02E1404A" w:rsidR="00B55D85" w:rsidRDefault="00B55D85" w:rsidP="003B56DA">
      <w:pPr>
        <w:pStyle w:val="WTStep"/>
      </w:pPr>
      <w:r>
        <w:t>Save your changes (CTRL</w:t>
      </w:r>
      <w:ins w:id="867" w:author="Jeanette Stallons" w:date="2017-04-17T21:07:00Z">
        <w:r w:rsidR="00E10DF0">
          <w:t>+</w:t>
        </w:r>
      </w:ins>
      <w:del w:id="868" w:author="Jeanette Stallons" w:date="2017-04-17T21:07:00Z">
        <w:r w:rsidDel="00E10DF0">
          <w:delText>-</w:delText>
        </w:r>
      </w:del>
      <w:r>
        <w:t>S / CMD</w:t>
      </w:r>
      <w:ins w:id="869" w:author="Jeanette Stallons" w:date="2017-04-17T21:08:00Z">
        <w:r w:rsidR="00E10DF0">
          <w:t>+</w:t>
        </w:r>
      </w:ins>
      <w:del w:id="870" w:author="Jeanette Stallons" w:date="2017-04-17T21:08:00Z">
        <w:r w:rsidDel="00E10DF0">
          <w:delText>-</w:delText>
        </w:r>
      </w:del>
      <w:r>
        <w:t>S).</w:t>
      </w:r>
    </w:p>
    <w:p w14:paraId="59DDAC76" w14:textId="5737D005" w:rsidR="00B55D85" w:rsidRPr="00B55D85" w:rsidRDefault="00B55D85" w:rsidP="003B56DA">
      <w:pPr>
        <w:pStyle w:val="WTStep"/>
      </w:pPr>
      <w:r>
        <w:rPr>
          <w:lang w:val="en-GB" w:eastAsia="en-GB"/>
        </w:rPr>
        <w:t xml:space="preserve">Right-click </w:t>
      </w:r>
      <w:del w:id="871" w:author="Roy Prins" w:date="2017-05-29T13:42:00Z">
        <w:r w:rsidDel="00177241">
          <w:rPr>
            <w:lang w:val="en-GB" w:eastAsia="en-GB"/>
          </w:rPr>
          <w:delText xml:space="preserve">thread group </w:delText>
        </w:r>
      </w:del>
      <w:ins w:id="872" w:author="Roy Prins" w:date="2017-05-29T13:42:00Z">
        <w:r w:rsidR="00177241">
          <w:rPr>
            <w:lang w:val="en-GB" w:eastAsia="en-GB"/>
          </w:rPr>
          <w:t>thread group</w:t>
        </w:r>
      </w:ins>
      <w:ins w:id="873" w:author="Roy Prins" w:date="2017-05-29T13:43:00Z">
        <w:r w:rsidR="00177241">
          <w:rPr>
            <w:lang w:val="en-GB" w:eastAsia="en-GB"/>
          </w:rPr>
          <w:t xml:space="preserve"> </w:t>
        </w:r>
      </w:ins>
      <w:r>
        <w:rPr>
          <w:lang w:val="en-GB" w:eastAsia="en-GB"/>
        </w:rPr>
        <w:t>NF002</w:t>
      </w:r>
      <w:ins w:id="874" w:author="Jeanette Stallons" w:date="2017-04-17T21:08:00Z">
        <w:r w:rsidR="00E10DF0">
          <w:rPr>
            <w:lang w:val="en-GB" w:eastAsia="en-GB"/>
          </w:rPr>
          <w:t xml:space="preserve"> and s</w:t>
        </w:r>
      </w:ins>
      <w:del w:id="875" w:author="Jeanette Stallons" w:date="2017-04-17T21:08:00Z">
        <w:r w:rsidDel="00E10DF0">
          <w:rPr>
            <w:lang w:val="en-GB" w:eastAsia="en-GB"/>
          </w:rPr>
          <w:delText>. S</w:delText>
        </w:r>
      </w:del>
      <w:r>
        <w:rPr>
          <w:lang w:val="en-GB" w:eastAsia="en-GB"/>
        </w:rPr>
        <w:t>elect Add &gt; Sampler &gt; HTTP Request.</w:t>
      </w:r>
    </w:p>
    <w:p w14:paraId="5041FB41" w14:textId="42765C04" w:rsidR="00B55D85" w:rsidRDefault="00B55D85" w:rsidP="003B56DA">
      <w:pPr>
        <w:pStyle w:val="WTStep"/>
      </w:pPr>
      <w:r>
        <w:t>Set the name of the HTTP request to “Customer service</w:t>
      </w:r>
      <w:del w:id="876" w:author="Roy Prins" w:date="2017-05-24T12:24:00Z">
        <w:r w:rsidDel="00504423">
          <w:delText xml:space="preserve"> request</w:delText>
        </w:r>
      </w:del>
      <w:r>
        <w:t>”.</w:t>
      </w:r>
    </w:p>
    <w:p w14:paraId="18DF3552" w14:textId="77777777" w:rsidR="004E40AE" w:rsidRDefault="004E40AE" w:rsidP="004E40AE">
      <w:pPr>
        <w:pStyle w:val="WTStep"/>
      </w:pPr>
      <w:r>
        <w:t>In the tab labeled “Basic”, set Server Name to “localhost”.</w:t>
      </w:r>
    </w:p>
    <w:p w14:paraId="460D551E" w14:textId="77777777" w:rsidR="004E40AE" w:rsidRDefault="004E40AE" w:rsidP="004E40AE">
      <w:pPr>
        <w:pStyle w:val="WTStep"/>
      </w:pPr>
      <w:r>
        <w:t>Set Port Number to “8081”.</w:t>
      </w:r>
    </w:p>
    <w:p w14:paraId="088740EF" w14:textId="1B8C613E" w:rsidR="004E40AE" w:rsidRDefault="004E40AE" w:rsidP="004E40AE">
      <w:pPr>
        <w:pStyle w:val="WTStep"/>
      </w:pPr>
      <w:r>
        <w:t>Set Method to “GET”.</w:t>
      </w:r>
    </w:p>
    <w:p w14:paraId="1691437C" w14:textId="1853A13B" w:rsidR="00B55D85" w:rsidRDefault="004E40AE" w:rsidP="004E40AE">
      <w:pPr>
        <w:pStyle w:val="WTStep"/>
      </w:pPr>
      <w:r>
        <w:t>Set Path to “/customer”.</w:t>
      </w:r>
    </w:p>
    <w:p w14:paraId="686843E2" w14:textId="77B849D2" w:rsidR="00B927C8" w:rsidRDefault="00B927C8" w:rsidP="004E40AE">
      <w:pPr>
        <w:pStyle w:val="WTStep"/>
      </w:pPr>
      <w:r>
        <w:t xml:space="preserve">Right-click </w:t>
      </w:r>
      <w:del w:id="877" w:author="Jeanette Stallons" w:date="2017-04-17T21:08:00Z">
        <w:r w:rsidDel="00E10DF0">
          <w:delText xml:space="preserve">on </w:delText>
        </w:r>
      </w:del>
      <w:r>
        <w:t xml:space="preserve">Customer service </w:t>
      </w:r>
      <w:del w:id="878" w:author="Roy Prins" w:date="2017-05-24T12:24:00Z">
        <w:r w:rsidDel="00D312E5">
          <w:delText>request</w:delText>
        </w:r>
      </w:del>
      <w:ins w:id="879" w:author="Jeanette Stallons" w:date="2017-04-17T21:08:00Z">
        <w:del w:id="880" w:author="Roy Prins" w:date="2017-05-24T12:24:00Z">
          <w:r w:rsidR="00E10DF0" w:rsidDel="00D312E5">
            <w:delText xml:space="preserve"> </w:delText>
          </w:r>
        </w:del>
        <w:r w:rsidR="00E10DF0">
          <w:t>and s</w:t>
        </w:r>
      </w:ins>
      <w:del w:id="881" w:author="Jeanette Stallons" w:date="2017-04-17T21:08:00Z">
        <w:r w:rsidDel="00E10DF0">
          <w:delText>. S</w:delText>
        </w:r>
      </w:del>
      <w:r>
        <w:t xml:space="preserve">elect </w:t>
      </w:r>
      <w:r w:rsidR="00702167">
        <w:t xml:space="preserve">Add &gt; </w:t>
      </w:r>
      <w:proofErr w:type="spellStart"/>
      <w:r w:rsidR="00702167">
        <w:t>Config</w:t>
      </w:r>
      <w:proofErr w:type="spellEnd"/>
      <w:r w:rsidR="00702167">
        <w:t xml:space="preserve"> Element &gt; Random Variable.</w:t>
      </w:r>
    </w:p>
    <w:p w14:paraId="1D7BA6C6" w14:textId="0EBC6A72" w:rsidR="00702167" w:rsidRDefault="00702167" w:rsidP="004E40AE">
      <w:pPr>
        <w:pStyle w:val="WTStep"/>
      </w:pPr>
      <w:r>
        <w:t>Set the name to “</w:t>
      </w:r>
      <w:proofErr w:type="spellStart"/>
      <w:r>
        <w:t>custid</w:t>
      </w:r>
      <w:proofErr w:type="spellEnd"/>
      <w:r>
        <w:t>”.</w:t>
      </w:r>
    </w:p>
    <w:p w14:paraId="31727342" w14:textId="010472CE" w:rsidR="00702167" w:rsidRDefault="00702167" w:rsidP="004E40AE">
      <w:pPr>
        <w:pStyle w:val="WTStep"/>
      </w:pPr>
      <w:r>
        <w:t xml:space="preserve">Set the value for Comments to “Random value for request parameter </w:t>
      </w:r>
      <w:proofErr w:type="spellStart"/>
      <w:r>
        <w:t>custid</w:t>
      </w:r>
      <w:proofErr w:type="spellEnd"/>
      <w:r>
        <w:t>”.</w:t>
      </w:r>
    </w:p>
    <w:p w14:paraId="13FF1B59" w14:textId="048097F7" w:rsidR="00702167" w:rsidRDefault="00702167" w:rsidP="004E40AE">
      <w:pPr>
        <w:pStyle w:val="WTStep"/>
      </w:pPr>
      <w:r>
        <w:t>Set the value for Variable Name (under Output Variable) to “</w:t>
      </w:r>
      <w:proofErr w:type="spellStart"/>
      <w:r>
        <w:t>custid</w:t>
      </w:r>
      <w:proofErr w:type="spellEnd"/>
      <w:r>
        <w:t>”.</w:t>
      </w:r>
    </w:p>
    <w:p w14:paraId="4B7D350B" w14:textId="63A713B8" w:rsidR="00702167" w:rsidRDefault="00702167" w:rsidP="004E40AE">
      <w:pPr>
        <w:pStyle w:val="WTStep"/>
      </w:pPr>
      <w:r>
        <w:t xml:space="preserve">Set the value for </w:t>
      </w:r>
      <w:r w:rsidR="007320E5">
        <w:t xml:space="preserve">Minimum </w:t>
      </w:r>
      <w:r>
        <w:t>Value to “1000”.</w:t>
      </w:r>
    </w:p>
    <w:p w14:paraId="2C2D02BB" w14:textId="3B557D3C" w:rsidR="00702167" w:rsidRPr="0096302F" w:rsidRDefault="00702167" w:rsidP="004E40AE">
      <w:pPr>
        <w:pStyle w:val="WTStep"/>
        <w:rPr>
          <w:ins w:id="882" w:author="Roy Prins" w:date="2017-05-24T12:26:00Z"/>
          <w:rPrChange w:id="883" w:author="Roy Prins" w:date="2017-05-24T12:26:00Z">
            <w:rPr>
              <w:ins w:id="884" w:author="Roy Prins" w:date="2017-05-24T12:26:00Z"/>
              <w:noProof/>
              <w:lang w:val="en-GB" w:eastAsia="en-GB"/>
            </w:rPr>
          </w:rPrChange>
        </w:rPr>
      </w:pPr>
      <w:r>
        <w:lastRenderedPageBreak/>
        <w:t>Set the value for Maximum Value to “9999”.</w:t>
      </w:r>
      <w:r w:rsidR="007320E5" w:rsidRPr="007320E5">
        <w:rPr>
          <w:noProof/>
          <w:lang w:val="en-GB" w:eastAsia="en-GB"/>
        </w:rPr>
        <w:t xml:space="preserve"> </w:t>
      </w:r>
      <w:del w:id="885" w:author="Roy Prins" w:date="2017-05-24T12:26:00Z">
        <w:r w:rsidR="007320E5" w:rsidDel="0096302F">
          <w:rPr>
            <w:noProof/>
            <w:lang w:val="en-GB" w:eastAsia="en-GB"/>
          </w:rPr>
          <w:drawing>
            <wp:inline distT="0" distB="0" distL="0" distR="0" wp14:anchorId="65BA0696" wp14:editId="05705D85">
              <wp:extent cx="5876290" cy="1744980"/>
              <wp:effectExtent l="25400" t="25400" r="92710" b="109220"/>
              <wp:docPr id="20" name="Picture 20" descr="/Users/royprins/Desktop/Screen Shot 2017-04-16 at 21.0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yprins/Desktop/Screen Shot 2017-04-16 at 21.00.1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6290" cy="1744980"/>
                      </a:xfrm>
                      <a:prstGeom prst="rect">
                        <a:avLst/>
                      </a:prstGeom>
                      <a:noFill/>
                      <a:ln>
                        <a:noFill/>
                      </a:ln>
                      <a:effectLst>
                        <a:outerShdw blurRad="50800" dist="38100" dir="2700000" algn="tl" rotWithShape="0">
                          <a:prstClr val="black">
                            <a:alpha val="40000"/>
                          </a:prstClr>
                        </a:outerShdw>
                      </a:effectLst>
                    </pic:spPr>
                  </pic:pic>
                </a:graphicData>
              </a:graphic>
            </wp:inline>
          </w:drawing>
        </w:r>
      </w:del>
    </w:p>
    <w:p w14:paraId="27C52F1C" w14:textId="78D6DFA4" w:rsidR="0096302F" w:rsidRDefault="0096302F">
      <w:pPr>
        <w:pStyle w:val="WTStep"/>
        <w:numPr>
          <w:ilvl w:val="0"/>
          <w:numId w:val="0"/>
        </w:numPr>
        <w:ind w:left="360"/>
        <w:pPrChange w:id="886" w:author="Roy Prins" w:date="2017-05-24T12:27:00Z">
          <w:pPr>
            <w:pStyle w:val="WTStep"/>
          </w:pPr>
        </w:pPrChange>
      </w:pPr>
      <w:ins w:id="887" w:author="Roy Prins" w:date="2017-05-24T12:27:00Z">
        <w:r w:rsidRPr="0096302F">
          <w:rPr>
            <w:noProof/>
            <w:lang w:val="en-GB" w:eastAsia="en-GB"/>
          </w:rPr>
          <w:drawing>
            <wp:inline distT="0" distB="0" distL="0" distR="0" wp14:anchorId="664E9282" wp14:editId="11200FBB">
              <wp:extent cx="4828927" cy="1488440"/>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5712" cy="1490531"/>
                      </a:xfrm>
                      <a:prstGeom prst="rect">
                        <a:avLst/>
                      </a:prstGeom>
                      <a:effectLst/>
                    </pic:spPr>
                  </pic:pic>
                </a:graphicData>
              </a:graphic>
            </wp:inline>
          </w:drawing>
        </w:r>
      </w:ins>
    </w:p>
    <w:p w14:paraId="7ACB0731" w14:textId="3669C43F" w:rsidR="00702167" w:rsidRDefault="00702167" w:rsidP="004E40AE">
      <w:pPr>
        <w:pStyle w:val="WTStep"/>
      </w:pPr>
      <w:r>
        <w:t xml:space="preserve">Click </w:t>
      </w:r>
      <w:del w:id="888" w:author="Jeanette Stallons" w:date="2017-04-17T21:08:00Z">
        <w:r w:rsidDel="00E10DF0">
          <w:delText xml:space="preserve">on </w:delText>
        </w:r>
      </w:del>
      <w:r>
        <w:t>Customer service</w:t>
      </w:r>
      <w:del w:id="889" w:author="Roy Prins" w:date="2017-05-24T12:40:00Z">
        <w:r w:rsidDel="00706F9D">
          <w:delText xml:space="preserve"> request</w:delText>
        </w:r>
      </w:del>
      <w:r>
        <w:t>.</w:t>
      </w:r>
    </w:p>
    <w:p w14:paraId="1395698B" w14:textId="57D5BF83" w:rsidR="00702167" w:rsidRDefault="00702167" w:rsidP="004E40AE">
      <w:pPr>
        <w:pStyle w:val="WTStep"/>
      </w:pPr>
      <w:r>
        <w:t>In the tab Parameters, click “Add”</w:t>
      </w:r>
      <w:ins w:id="890" w:author="Jeanette Stallons" w:date="2017-04-17T21:08:00Z">
        <w:r w:rsidR="00E10DF0">
          <w:t>.</w:t>
        </w:r>
      </w:ins>
    </w:p>
    <w:p w14:paraId="1BAC6B36" w14:textId="3E20EAB8" w:rsidR="007320E5" w:rsidRDefault="00AD476A" w:rsidP="004E40AE">
      <w:pPr>
        <w:pStyle w:val="WTStep"/>
      </w:pPr>
      <w:r>
        <w:t>Set Name to “</w:t>
      </w:r>
      <w:proofErr w:type="spellStart"/>
      <w:r>
        <w:t>custid</w:t>
      </w:r>
      <w:proofErr w:type="spellEnd"/>
      <w:r>
        <w:t>”</w:t>
      </w:r>
      <w:ins w:id="891" w:author="Jeanette Stallons" w:date="2017-04-17T21:08:00Z">
        <w:r w:rsidR="00E10DF0">
          <w:t>.</w:t>
        </w:r>
      </w:ins>
    </w:p>
    <w:p w14:paraId="024E2ACE" w14:textId="77777777" w:rsidR="00602F67" w:rsidRDefault="00AD476A">
      <w:pPr>
        <w:pStyle w:val="WTStep"/>
        <w:rPr>
          <w:ins w:id="892" w:author="Roy Prins" w:date="2017-05-26T12:53:00Z"/>
        </w:rPr>
      </w:pPr>
      <w:r>
        <w:t>Set Value to “${</w:t>
      </w:r>
      <w:proofErr w:type="spellStart"/>
      <w:r>
        <w:t>custid</w:t>
      </w:r>
      <w:proofErr w:type="spellEnd"/>
      <w:r>
        <w:t>}”.</w:t>
      </w:r>
    </w:p>
    <w:p w14:paraId="60174111" w14:textId="0BCCC63B" w:rsidR="00AD476A" w:rsidRDefault="00FE259D">
      <w:pPr>
        <w:pStyle w:val="WTStep"/>
        <w:numPr>
          <w:ilvl w:val="0"/>
          <w:numId w:val="0"/>
        </w:numPr>
        <w:ind w:left="360"/>
        <w:pPrChange w:id="893" w:author="Roy Prins" w:date="2017-05-26T12:53:00Z">
          <w:pPr>
            <w:pStyle w:val="WTStep"/>
          </w:pPr>
        </w:pPrChange>
      </w:pPr>
      <w:r>
        <w:rPr>
          <w:noProof/>
          <w:lang w:val="en-GB" w:eastAsia="en-GB"/>
        </w:rPr>
        <w:drawing>
          <wp:inline distT="0" distB="0" distL="0" distR="0" wp14:anchorId="2C008C24" wp14:editId="32AEB61E">
            <wp:extent cx="5876562" cy="1335052"/>
            <wp:effectExtent l="0" t="0" r="0" b="11430"/>
            <wp:docPr id="21" name="Picture 21" descr="/Users/royprins/Desktop/Screen Shot 2017-04-16 at 21.0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yprins/Desktop/Screen Shot 2017-04-16 at 21.09.5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546" cy="1339365"/>
                    </a:xfrm>
                    <a:prstGeom prst="rect">
                      <a:avLst/>
                    </a:prstGeom>
                    <a:noFill/>
                    <a:ln>
                      <a:noFill/>
                    </a:ln>
                    <a:effectLst/>
                  </pic:spPr>
                </pic:pic>
              </a:graphicData>
            </a:graphic>
          </wp:inline>
        </w:drawing>
      </w:r>
    </w:p>
    <w:p w14:paraId="4920C303" w14:textId="3E30D193" w:rsidR="00091BEF" w:rsidRDefault="00091BEF" w:rsidP="004E40AE">
      <w:pPr>
        <w:pStyle w:val="WTStep"/>
      </w:pPr>
      <w:r>
        <w:t xml:space="preserve">Right-click </w:t>
      </w:r>
      <w:del w:id="894" w:author="Jeanette Stallons" w:date="2017-04-17T21:08:00Z">
        <w:r w:rsidDel="00E10DF0">
          <w:delText xml:space="preserve">on </w:delText>
        </w:r>
      </w:del>
      <w:r>
        <w:t xml:space="preserve">Customer service </w:t>
      </w:r>
      <w:del w:id="895" w:author="Roy Prins" w:date="2017-05-24T12:42:00Z">
        <w:r w:rsidDel="0071279E">
          <w:delText>request</w:delText>
        </w:r>
      </w:del>
      <w:ins w:id="896" w:author="Jeanette Stallons" w:date="2017-04-17T21:08:00Z">
        <w:del w:id="897" w:author="Roy Prins" w:date="2017-05-24T12:42:00Z">
          <w:r w:rsidR="00E10DF0" w:rsidDel="0071279E">
            <w:delText xml:space="preserve"> </w:delText>
          </w:r>
        </w:del>
        <w:r w:rsidR="00E10DF0">
          <w:t>and s</w:t>
        </w:r>
      </w:ins>
      <w:del w:id="898" w:author="Jeanette Stallons" w:date="2017-04-17T21:08:00Z">
        <w:r w:rsidDel="00E10DF0">
          <w:delText>. S</w:delText>
        </w:r>
      </w:del>
      <w:r>
        <w:t xml:space="preserve">elect Add &gt; </w:t>
      </w:r>
      <w:r w:rsidR="00BC67C9">
        <w:t>Listener &gt; View Results Tree</w:t>
      </w:r>
      <w:r w:rsidR="00FE259D">
        <w:t>.</w:t>
      </w:r>
    </w:p>
    <w:p w14:paraId="40FEE1CB" w14:textId="056A6D78" w:rsidR="00FE259D" w:rsidDel="00E10DF0" w:rsidRDefault="00FE259D" w:rsidP="004E40AE">
      <w:pPr>
        <w:pStyle w:val="WTStep"/>
        <w:rPr>
          <w:del w:id="899" w:author="Jeanette Stallons" w:date="2017-04-17T21:08:00Z"/>
        </w:rPr>
      </w:pPr>
      <w:r>
        <w:t>Save your changes.</w:t>
      </w:r>
    </w:p>
    <w:p w14:paraId="3FE8BC0F" w14:textId="77777777" w:rsidR="004E62AD" w:rsidRDefault="004E62AD">
      <w:pPr>
        <w:pStyle w:val="WTStep"/>
        <w:numPr>
          <w:ilvl w:val="0"/>
          <w:numId w:val="29"/>
        </w:numPr>
        <w:pPrChange w:id="900" w:author="Jeanette Stallons" w:date="2017-04-17T21:08:00Z">
          <w:pPr>
            <w:pStyle w:val="WTStep"/>
            <w:numPr>
              <w:numId w:val="0"/>
            </w:numPr>
            <w:ind w:left="0" w:firstLine="0"/>
          </w:pPr>
        </w:pPrChange>
      </w:pPr>
    </w:p>
    <w:p w14:paraId="5E835FBE" w14:textId="41A4646F" w:rsidR="004E62AD" w:rsidRPr="004E62AD" w:rsidRDefault="004E62AD">
      <w:pPr>
        <w:pStyle w:val="WTstepsheading"/>
      </w:pPr>
      <w:r w:rsidRPr="004E62AD">
        <w:t xml:space="preserve">Run </w:t>
      </w:r>
      <w:ins w:id="901" w:author="Roy Prins" w:date="2017-05-24T12:22:00Z">
        <w:r w:rsidR="00ED1133">
          <w:t>the</w:t>
        </w:r>
      </w:ins>
      <w:del w:id="902" w:author="Roy Prins" w:date="2017-05-24T12:22:00Z">
        <w:r w:rsidRPr="004E62AD" w:rsidDel="00ED1133">
          <w:delText>a</w:delText>
        </w:r>
      </w:del>
      <w:r w:rsidRPr="004E62AD">
        <w:t xml:space="preserve"> load test</w:t>
      </w:r>
    </w:p>
    <w:p w14:paraId="703045BC" w14:textId="7B1F64AC" w:rsidR="00FE259D" w:rsidRDefault="004E62AD" w:rsidP="007A7516">
      <w:pPr>
        <w:pStyle w:val="WTStep"/>
      </w:pPr>
      <w:r>
        <w:t>Make sure the Mule runtime is started and the banking services application has been deployed.</w:t>
      </w:r>
    </w:p>
    <w:p w14:paraId="55CED71D" w14:textId="168C4C30" w:rsidR="004E62AD" w:rsidRDefault="004E62AD" w:rsidP="004E40AE">
      <w:pPr>
        <w:pStyle w:val="WTStep"/>
      </w:pPr>
      <w:r>
        <w:t xml:space="preserve">Right-click </w:t>
      </w:r>
      <w:ins w:id="903" w:author="Roy Prins" w:date="2017-05-29T13:42:00Z">
        <w:r w:rsidR="00177241">
          <w:t>thread group</w:t>
        </w:r>
      </w:ins>
      <w:ins w:id="904" w:author="Roy Prins" w:date="2017-05-29T13:43:00Z">
        <w:r w:rsidR="00177241">
          <w:t xml:space="preserve"> </w:t>
        </w:r>
      </w:ins>
      <w:del w:id="905" w:author="Jeanette Stallons" w:date="2017-04-17T21:08:00Z">
        <w:r w:rsidDel="00E10DF0">
          <w:delText xml:space="preserve">on </w:delText>
        </w:r>
      </w:del>
      <w:r>
        <w:t>NF001</w:t>
      </w:r>
      <w:del w:id="906" w:author="Jeanette Stallons" w:date="2017-04-17T21:08:00Z">
        <w:r w:rsidDel="00E10DF0">
          <w:delText xml:space="preserve">. </w:delText>
        </w:r>
      </w:del>
      <w:ins w:id="907" w:author="Jeanette Stallons" w:date="2017-04-17T21:08:00Z">
        <w:r w:rsidR="00E10DF0">
          <w:t xml:space="preserve"> and s</w:t>
        </w:r>
      </w:ins>
      <w:del w:id="908" w:author="Jeanette Stallons" w:date="2017-04-17T21:08:00Z">
        <w:r w:rsidDel="00E10DF0">
          <w:delText>S</w:delText>
        </w:r>
      </w:del>
      <w:r>
        <w:t>elect “Disable”</w:t>
      </w:r>
      <w:ins w:id="909" w:author="Roy Prins" w:date="2017-05-29T13:40:00Z">
        <w:r w:rsidR="00177241">
          <w:t xml:space="preserve"> (Alternative: CTRL+T/CMD+T).</w:t>
        </w:r>
      </w:ins>
      <w:del w:id="910" w:author="Roy Prins" w:date="2017-05-29T13:40:00Z">
        <w:r w:rsidDel="00177241">
          <w:delText>.</w:delText>
        </w:r>
      </w:del>
    </w:p>
    <w:p w14:paraId="73A1F17A" w14:textId="63E1D186" w:rsidR="004E62AD" w:rsidRDefault="004E62AD" w:rsidP="004E40AE">
      <w:pPr>
        <w:pStyle w:val="WTStep"/>
      </w:pPr>
      <w:r>
        <w:t>Save your changes.</w:t>
      </w:r>
    </w:p>
    <w:p w14:paraId="49E7FD00" w14:textId="65B2B292" w:rsidR="004E62AD" w:rsidRDefault="00325A29" w:rsidP="004E40AE">
      <w:pPr>
        <w:pStyle w:val="WTStep"/>
      </w:pPr>
      <w:r>
        <w:t xml:space="preserve">Right-click </w:t>
      </w:r>
      <w:ins w:id="911" w:author="Roy Prins" w:date="2017-05-29T13:42:00Z">
        <w:r w:rsidR="00177241">
          <w:t>thread group</w:t>
        </w:r>
      </w:ins>
      <w:ins w:id="912" w:author="Roy Prins" w:date="2017-05-29T13:43:00Z">
        <w:r w:rsidR="00177241">
          <w:t xml:space="preserve"> </w:t>
        </w:r>
      </w:ins>
      <w:del w:id="913" w:author="Jeanette Stallons" w:date="2017-04-17T21:08:00Z">
        <w:r w:rsidDel="00E10DF0">
          <w:delText xml:space="preserve">on </w:delText>
        </w:r>
      </w:del>
      <w:r>
        <w:t>NF002</w:t>
      </w:r>
      <w:ins w:id="914" w:author="Jeanette Stallons" w:date="2017-04-17T21:08:00Z">
        <w:r w:rsidR="00E10DF0">
          <w:t xml:space="preserve"> and s</w:t>
        </w:r>
      </w:ins>
      <w:del w:id="915" w:author="Jeanette Stallons" w:date="2017-04-17T21:08:00Z">
        <w:r w:rsidDel="00E10DF0">
          <w:delText>. S</w:delText>
        </w:r>
      </w:del>
      <w:r>
        <w:t>elect “</w:t>
      </w:r>
      <w:r w:rsidR="00566601">
        <w:t>Start</w:t>
      </w:r>
      <w:r>
        <w:t>”.</w:t>
      </w:r>
    </w:p>
    <w:p w14:paraId="3428F10A" w14:textId="4EFC8FE5" w:rsidR="00325A29" w:rsidRDefault="00325A29" w:rsidP="004E40AE">
      <w:pPr>
        <w:pStyle w:val="WTStep"/>
        <w:rPr>
          <w:ins w:id="916" w:author="Roy Prins" w:date="2017-05-26T12:53:00Z"/>
        </w:rPr>
      </w:pPr>
      <w:r>
        <w:t>Observe the output of the Mule runtime in the terminal.</w:t>
      </w:r>
    </w:p>
    <w:p w14:paraId="49DD6B0D" w14:textId="3082C5E3" w:rsidR="00602F67" w:rsidDel="00602F67" w:rsidRDefault="00602F67" w:rsidP="004E40AE">
      <w:pPr>
        <w:pStyle w:val="WTStep"/>
        <w:rPr>
          <w:del w:id="917" w:author="Roy Prins" w:date="2017-05-26T12:53:00Z"/>
        </w:rPr>
      </w:pPr>
    </w:p>
    <w:p w14:paraId="00754690" w14:textId="3C2EA345" w:rsidR="00AD476A" w:rsidRDefault="00BC67C9">
      <w:pPr>
        <w:pStyle w:val="WTStep"/>
        <w:numPr>
          <w:ilvl w:val="0"/>
          <w:numId w:val="0"/>
        </w:numPr>
        <w:ind w:left="360"/>
        <w:pPrChange w:id="918" w:author="Roy Prins" w:date="2017-05-26T12:53:00Z">
          <w:pPr>
            <w:pStyle w:val="WTStep"/>
            <w:numPr>
              <w:numId w:val="0"/>
            </w:numPr>
            <w:ind w:left="0" w:firstLine="0"/>
          </w:pPr>
        </w:pPrChange>
      </w:pPr>
      <w:r>
        <w:rPr>
          <w:noProof/>
          <w:lang w:val="en-GB" w:eastAsia="en-GB"/>
        </w:rPr>
        <w:drawing>
          <wp:inline distT="0" distB="0" distL="0" distR="0" wp14:anchorId="3C1FC7CC" wp14:editId="373657C8">
            <wp:extent cx="5876562" cy="1457173"/>
            <wp:effectExtent l="0" t="0" r="0" b="0"/>
            <wp:docPr id="24" name="Picture 24" descr="/Users/royprins/Desktop/Screen Shot 2017-04-16 at 21.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oyprins/Desktop/Screen Shot 2017-04-16 at 21.20.1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2662" cy="1461165"/>
                    </a:xfrm>
                    <a:prstGeom prst="rect">
                      <a:avLst/>
                    </a:prstGeom>
                    <a:noFill/>
                    <a:ln>
                      <a:noFill/>
                    </a:ln>
                    <a:effectLst/>
                  </pic:spPr>
                </pic:pic>
              </a:graphicData>
            </a:graphic>
          </wp:inline>
        </w:drawing>
      </w:r>
    </w:p>
    <w:p w14:paraId="5D8E0ABB" w14:textId="33FA5112" w:rsidR="00BC67C9" w:rsidDel="00E10DF0" w:rsidRDefault="00BC67C9" w:rsidP="00BC67C9">
      <w:pPr>
        <w:pStyle w:val="WTStep"/>
        <w:rPr>
          <w:del w:id="919" w:author="Jeanette Stallons" w:date="2017-04-17T21:09:00Z"/>
        </w:rPr>
      </w:pPr>
      <w:del w:id="920" w:author="Jeanette Stallons" w:date="2017-04-17T21:09:00Z">
        <w:r w:rsidDel="00E10DF0">
          <w:delText>Observe the output of the Mule runtime in the terminal.</w:delText>
        </w:r>
      </w:del>
    </w:p>
    <w:p w14:paraId="2D3E89B7" w14:textId="53360CE4" w:rsidR="00BC67C9" w:rsidRDefault="00BC67C9" w:rsidP="00BC67C9">
      <w:pPr>
        <w:pStyle w:val="WTStep"/>
      </w:pPr>
      <w:r>
        <w:t>Return to JMeter.</w:t>
      </w:r>
    </w:p>
    <w:p w14:paraId="5B9977BE" w14:textId="33481B9A" w:rsidR="00BC67C9" w:rsidRDefault="00BC67C9" w:rsidP="00BC67C9">
      <w:pPr>
        <w:pStyle w:val="WTStep"/>
      </w:pPr>
      <w:r>
        <w:lastRenderedPageBreak/>
        <w:t xml:space="preserve">Select </w:t>
      </w:r>
      <w:ins w:id="921" w:author="Roy Prins" w:date="2017-05-29T13:42:00Z">
        <w:r w:rsidR="00177241">
          <w:t>thread group</w:t>
        </w:r>
      </w:ins>
      <w:ins w:id="922" w:author="Roy Prins" w:date="2017-05-29T13:44:00Z">
        <w:r w:rsidR="00177241">
          <w:t xml:space="preserve"> </w:t>
        </w:r>
      </w:ins>
      <w:r>
        <w:t>NF002 &gt; Customer service request &gt; View Results Tree</w:t>
      </w:r>
      <w:r w:rsidR="00155D44">
        <w:t>.</w:t>
      </w:r>
    </w:p>
    <w:p w14:paraId="0BD0258A" w14:textId="17246E48" w:rsidR="00E10DF0" w:rsidRDefault="00155D44" w:rsidP="00BC67C9">
      <w:pPr>
        <w:pStyle w:val="WTStep"/>
        <w:rPr>
          <w:ins w:id="923" w:author="Jeanette Stallons" w:date="2017-04-17T21:09:00Z"/>
        </w:rPr>
      </w:pPr>
      <w:r>
        <w:t>Inspect a few results from the top.</w:t>
      </w:r>
      <w:del w:id="924" w:author="Jeanette Stallons" w:date="2017-04-17T21:09:00Z">
        <w:r w:rsidDel="00E10DF0">
          <w:delText xml:space="preserve"> Next,</w:delText>
        </w:r>
      </w:del>
    </w:p>
    <w:p w14:paraId="326684C0" w14:textId="5872F6B9" w:rsidR="00155D44" w:rsidDel="00602F67" w:rsidRDefault="00602F67">
      <w:pPr>
        <w:pStyle w:val="WTStep"/>
        <w:numPr>
          <w:ilvl w:val="0"/>
          <w:numId w:val="29"/>
        </w:numPr>
        <w:rPr>
          <w:del w:id="925" w:author="Jeanette Stallons" w:date="2017-04-17T21:41:00Z"/>
        </w:rPr>
        <w:pPrChange w:id="926" w:author="Jeanette Stallons" w:date="2017-04-17T21:41:00Z">
          <w:pPr>
            <w:pStyle w:val="WTStep"/>
            <w:numPr>
              <w:numId w:val="0"/>
            </w:numPr>
            <w:ind w:left="0" w:firstLine="0"/>
          </w:pPr>
        </w:pPrChange>
      </w:pPr>
      <w:r>
        <w:rPr>
          <w:noProof/>
          <w:lang w:val="en-GB" w:eastAsia="en-GB"/>
        </w:rPr>
        <mc:AlternateContent>
          <mc:Choice Requires="wpg">
            <w:drawing>
              <wp:anchor distT="0" distB="0" distL="114300" distR="114300" simplePos="0" relativeHeight="251682816" behindDoc="0" locked="0" layoutInCell="1" allowOverlap="1" wp14:anchorId="4D6FF4CB" wp14:editId="63F39327">
                <wp:simplePos x="0" y="0"/>
                <wp:positionH relativeFrom="column">
                  <wp:posOffset>104816</wp:posOffset>
                </wp:positionH>
                <wp:positionV relativeFrom="paragraph">
                  <wp:posOffset>569595</wp:posOffset>
                </wp:positionV>
                <wp:extent cx="4620895" cy="1708150"/>
                <wp:effectExtent l="50800" t="25400" r="103505" b="95250"/>
                <wp:wrapTopAndBottom/>
                <wp:docPr id="47" name="Group 47"/>
                <wp:cNvGraphicFramePr/>
                <a:graphic xmlns:a="http://schemas.openxmlformats.org/drawingml/2006/main">
                  <a:graphicData uri="http://schemas.microsoft.com/office/word/2010/wordprocessingGroup">
                    <wpg:wgp>
                      <wpg:cNvGrpSpPr/>
                      <wpg:grpSpPr>
                        <a:xfrm>
                          <a:off x="0" y="0"/>
                          <a:ext cx="4620895" cy="1708150"/>
                          <a:chOff x="0" y="0"/>
                          <a:chExt cx="4621314" cy="1708150"/>
                        </a:xfrm>
                        <a:effectLst/>
                      </wpg:grpSpPr>
                      <pic:pic xmlns:pic="http://schemas.openxmlformats.org/drawingml/2006/picture">
                        <pic:nvPicPr>
                          <pic:cNvPr id="25" name="Picture 25" descr="/Users/royprins/Desktop/Screen Shot 2017-04-16 at 21.25.57.p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45915" y="48638"/>
                            <a:ext cx="2244090" cy="1644650"/>
                          </a:xfrm>
                          <a:prstGeom prst="rect">
                            <a:avLst/>
                          </a:prstGeom>
                          <a:noFill/>
                          <a:ln>
                            <a:noFill/>
                          </a:ln>
                          <a:effectLst>
                            <a:outerShdw blurRad="50800" dist="38100" dir="2700000" algn="tl" rotWithShape="0">
                              <a:prstClr val="black">
                                <a:alpha val="40000"/>
                              </a:prstClr>
                            </a:outerShdw>
                          </a:effectLst>
                        </pic:spPr>
                      </pic:pic>
                      <pic:pic xmlns:pic="http://schemas.openxmlformats.org/drawingml/2006/picture">
                        <pic:nvPicPr>
                          <pic:cNvPr id="26" name="Picture 26" descr="/Users/royprins/Desktop/Screen Shot 2017-04-16 at 21.27.43.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519464" y="0"/>
                            <a:ext cx="2101850" cy="1708150"/>
                          </a:xfrm>
                          <a:prstGeom prst="rect">
                            <a:avLst/>
                          </a:prstGeom>
                          <a:noFill/>
                          <a:ln>
                            <a:noFill/>
                          </a:ln>
                          <a:effectLst>
                            <a:outerShdw blurRad="50800" dist="38100" dir="2700000" algn="tl" rotWithShape="0">
                              <a:prstClr val="black">
                                <a:alpha val="40000"/>
                              </a:prstClr>
                            </a:outerShdw>
                          </a:effectLst>
                        </pic:spPr>
                      </pic:pic>
                      <wps:wsp>
                        <wps:cNvPr id="27" name="Oval 27"/>
                        <wps:cNvSpPr/>
                        <wps:spPr>
                          <a:xfrm>
                            <a:off x="0" y="389106"/>
                            <a:ext cx="1117600" cy="22733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2373549" y="379378"/>
                            <a:ext cx="1117600" cy="22733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A3EA63" id="Group 47" o:spid="_x0000_s1026" style="position:absolute;margin-left:8.25pt;margin-top:44.85pt;width:363.85pt;height:134.5pt;z-index:251682816" coordsize="4621314,1708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&#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alt="/Users/royprins/Desktop/Screen Shot 2017-04-16 at 21.25.57.png" style="position:absolute;left:145915;top:48638;width:2244090;height:1644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m&#10;IKvGAAAA2wAAAA8AAABkcnMvZG93bnJldi54bWxEj0FrwkAUhO8F/8PyhN7qpsFaia5SLYJUhDaK&#10;4u2RfU1Cs29DdqNpf70rCD0OM/MNM513phJnalxpWcHzIAJBnFldcq5gv1s9jUE4j6yxskwKfsnB&#10;fNZ7mGKi7YW/6Jz6XAQIuwQVFN7XiZQuK8igG9iaOHjftjHog2xyqRu8BLipZBxFI2mw5LBQYE3L&#10;grKftDUKDlv7mQ43x+3f4nXY8vuHPx1RK/XY794mIDx1/j98b6+1gvgFbl/CD5CzK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nCYgq8YAAADbAAAADwAAAAAAAAAAAAAAAACc&#10;AgAAZHJzL2Rvd25yZXYueG1sUEsFBgAAAAAEAAQA9wAAAI8DAAAAAA==&#10;">
                  <v:imagedata r:id="rId31" o:title="/Users/royprins/Desktop/Screen Shot 2017-04-16 at 21.25.57.png"/>
                  <v:shadow on="t" opacity="26214f" mv:blur="50800f" origin="-.5,-.5" offset="26941emu,26941emu"/>
                  <v:path arrowok="t"/>
                </v:shape>
                <v:shape id="Picture 26" o:spid="_x0000_s1028" type="#_x0000_t75" alt="/Users/royprins/Desktop/Screen Shot 2017-04-16 at 21.27.43.png" style="position:absolute;left:2519464;width:2101850;height:170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KO&#10;WrbEAAAA2wAAAA8AAABkcnMvZG93bnJldi54bWxEj0FrwkAUhO8F/8PyBC9FN7E0hOgqooheG+vB&#10;2zP7TKLZtyG7avz33UKhx2FmvmHmy9404kGdqy0riCcRCOLC6ppLBd+H7TgF4TyyxsYyKXiRg+Vi&#10;8DbHTNsnf9Ej96UIEHYZKqi8bzMpXVGRQTexLXHwLrYz6IPsSqk7fAa4aeQ0ihJpsOawUGFL64qK&#10;W343CpL4Mz0f3q+700e/qZOjT+N8lyo1GvarGQhPvf8P/7X3WsE0gd8v4QfIx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KOWrbEAAAA2wAAAA8AAAAAAAAAAAAAAAAAnAIA&#10;AGRycy9kb3ducmV2LnhtbFBLBQYAAAAABAAEAPcAAACNAwAAAAA=&#10;">
                  <v:imagedata r:id="rId32" o:title="/Users/royprins/Desktop/Screen Shot 2017-04-16 at 21.27.43.png"/>
                  <v:shadow on="t" opacity="26214f" mv:blur="50800f" origin="-.5,-.5" offset="26941emu,26941emu"/>
                  <v:path arrowok="t"/>
                </v:shape>
                <v:oval id="Oval 27" o:spid="_x0000_s1029" style="position:absolute;top:389106;width:1117600;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tANRxAAA&#10;ANsAAAAPAAAAZHJzL2Rvd25yZXYueG1sRI9BawIxFITvQv9DeAVvmq2iltUopShKe7Eqnh+b52Z1&#10;87LdRHf7741Q8DjMzDfMbNHaUtyo9oVjBW/9BARx5nTBuYLDftV7B+EDssbSMSn4Iw+L+Utnhql2&#10;Df/QbRdyESHsU1RgQqhSKX1myKLvu4o4eidXWwxR1rnUNTYRbks5SJKxtFhwXDBY0aeh7LK7WgXn&#10;/frb/Daj4fJrctqMC7ncHtuDUt3X9mMKIlAbnuH/9kYrGEzg8SX+ADm/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rQDUcQAAADbAAAADwAAAAAAAAAAAAAAAACXAgAAZHJzL2Rv&#10;d25yZXYueG1sUEsFBgAAAAAEAAQA9QAAAIgDAAAAAA==&#10;" filled="f" strokecolor="red">
                  <v:shadow on="t" opacity="22937f" mv:blur="40000f" origin=",.5" offset="0,23000emu"/>
                </v:oval>
                <v:oval id="Oval 28" o:spid="_x0000_s1030" style="position:absolute;left:2373549;top:379378;width:1117600;height:2273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K5cjwgAA&#10;ANsAAAAPAAAAZHJzL2Rvd25yZXYueG1sRE/JbsIwEL1X6j9YU6k3cErFohCDqooKRC8sEedRPMSB&#10;eJzGLgl/Xx+Qenx6e7bsbS1u1PrKsYK3YQKCuHC64lJBfvwazED4gKyxdkwK7uRhuXh+yjDVruM9&#10;3Q6hFDGEfYoKTAhNKqUvDFn0Q9cQR+7sWoshwraUusUuhttajpJkIi1WHBsMNvRpqLgefq2Cy3H9&#10;bX668ftqOz1vJpVc7U59rtTrS/8xBxGoD//ih3ujFYzi2Pgl/gC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MrlyPCAAAA2wAAAA8AAAAAAAAAAAAAAAAAlwIAAGRycy9kb3du&#10;cmV2LnhtbFBLBQYAAAAABAAEAPUAAACGAwAAAAA=&#10;" filled="f" strokecolor="red">
                  <v:shadow on="t" opacity="22937f" mv:blur="40000f" origin=",.5" offset="0,23000emu"/>
                </v:oval>
                <w10:wrap type="topAndBottom"/>
              </v:group>
            </w:pict>
          </mc:Fallback>
        </mc:AlternateContent>
      </w:r>
      <w:ins w:id="927" w:author="Jeanette Stallons" w:date="2017-04-17T21:09:00Z">
        <w:r w:rsidR="00E10DF0">
          <w:t>I</w:t>
        </w:r>
      </w:ins>
      <w:del w:id="928" w:author="Jeanette Stallons" w:date="2017-04-17T21:09:00Z">
        <w:r w:rsidR="00155D44" w:rsidDel="00E10DF0">
          <w:delText xml:space="preserve"> i</w:delText>
        </w:r>
      </w:del>
      <w:r w:rsidR="00155D44">
        <w:t>nspect a few results from the bottom of the list</w:t>
      </w:r>
      <w:del w:id="929" w:author="Jeanette Stallons" w:date="2017-04-17T21:09:00Z">
        <w:r w:rsidR="00155D44" w:rsidDel="00E10DF0">
          <w:delText>. P</w:delText>
        </w:r>
      </w:del>
      <w:ins w:id="930" w:author="Jeanette Stallons" w:date="2017-04-17T21:09:00Z">
        <w:r w:rsidR="00E10DF0">
          <w:t>; p</w:t>
        </w:r>
      </w:ins>
      <w:r w:rsidR="00155D44">
        <w:t xml:space="preserve">ay attention to the </w:t>
      </w:r>
      <w:r w:rsidR="00112EFE">
        <w:t>Load time</w:t>
      </w:r>
      <w:r w:rsidR="00155D44">
        <w:t xml:space="preserve"> value in the </w:t>
      </w:r>
      <w:proofErr w:type="gramStart"/>
      <w:r w:rsidR="00155D44">
        <w:t>tab</w:t>
      </w:r>
      <w:ins w:id="931" w:author="Jeanette Stallons" w:date="2017-04-17T21:10:00Z">
        <w:r w:rsidR="00E10DF0">
          <w:t xml:space="preserve"> </w:t>
        </w:r>
      </w:ins>
      <w:r w:rsidR="00155D44">
        <w:t xml:space="preserve"> “</w:t>
      </w:r>
      <w:proofErr w:type="gramEnd"/>
      <w:r w:rsidR="00155D44">
        <w:t>Sampler result”.</w:t>
      </w:r>
    </w:p>
    <w:p w14:paraId="7BDC5584" w14:textId="77777777" w:rsidR="0043027F" w:rsidRDefault="0043027F">
      <w:pPr>
        <w:pStyle w:val="WTStep"/>
        <w:rPr>
          <w:ins w:id="932" w:author="Jeanette Stallons" w:date="2017-04-17T21:26:00Z"/>
        </w:rPr>
        <w:pPrChange w:id="933" w:author="Roy Prins" w:date="2017-05-26T12:55:00Z">
          <w:pPr>
            <w:pStyle w:val="WTStep"/>
            <w:numPr>
              <w:numId w:val="0"/>
            </w:numPr>
            <w:ind w:left="0" w:firstLine="0"/>
          </w:pPr>
        </w:pPrChange>
      </w:pPr>
    </w:p>
    <w:p w14:paraId="5480D1D0" w14:textId="7B53EA81" w:rsidR="00155D44" w:rsidDel="00E10DF0" w:rsidRDefault="00DE347A" w:rsidP="00BC67C9">
      <w:pPr>
        <w:pStyle w:val="WTStep"/>
        <w:rPr>
          <w:del w:id="934" w:author="Jeanette Stallons" w:date="2017-04-17T21:10:00Z"/>
        </w:rPr>
      </w:pPr>
      <w:r>
        <w:t xml:space="preserve">Inspect </w:t>
      </w:r>
      <w:r w:rsidR="00B21C38">
        <w:t>Response data for a few results.</w:t>
      </w:r>
    </w:p>
    <w:p w14:paraId="394DDE3F" w14:textId="77777777" w:rsidR="00B21C38" w:rsidRDefault="00B21C38">
      <w:pPr>
        <w:pStyle w:val="WTStep"/>
        <w:numPr>
          <w:ilvl w:val="0"/>
          <w:numId w:val="29"/>
        </w:numPr>
        <w:pPrChange w:id="935" w:author="Jeanette Stallons" w:date="2017-04-17T21:10:00Z">
          <w:pPr>
            <w:pStyle w:val="WTStep"/>
            <w:numPr>
              <w:numId w:val="0"/>
            </w:numPr>
            <w:ind w:left="0" w:firstLine="0"/>
          </w:pPr>
        </w:pPrChange>
      </w:pPr>
    </w:p>
    <w:p w14:paraId="49076D0F" w14:textId="278D9C07" w:rsidR="007D5F8F" w:rsidRPr="007D5F8F" w:rsidRDefault="007D5F8F">
      <w:pPr>
        <w:pStyle w:val="WTstepsheading"/>
      </w:pPr>
      <w:r w:rsidRPr="007D5F8F">
        <w:t>Inspect a running Mule application</w:t>
      </w:r>
      <w:r>
        <w:t xml:space="preserve"> with </w:t>
      </w:r>
      <w:proofErr w:type="spellStart"/>
      <w:r>
        <w:t>VisualVM</w:t>
      </w:r>
      <w:proofErr w:type="spellEnd"/>
    </w:p>
    <w:p w14:paraId="53634935" w14:textId="3B5CB0E8" w:rsidR="007D5F8F" w:rsidRDefault="007D5F8F" w:rsidP="007D5F8F">
      <w:pPr>
        <w:pStyle w:val="WTStep"/>
      </w:pPr>
      <w:r>
        <w:t>Open a new terminal/command window.</w:t>
      </w:r>
    </w:p>
    <w:p w14:paraId="43BC2459" w14:textId="7EA76FFD" w:rsidR="007D5F8F" w:rsidRDefault="007D5F8F" w:rsidP="007D5F8F">
      <w:pPr>
        <w:pStyle w:val="WTStep"/>
      </w:pPr>
      <w:r>
        <w:t xml:space="preserve">Start Java </w:t>
      </w:r>
      <w:proofErr w:type="spellStart"/>
      <w:r>
        <w:t>VisualVM</w:t>
      </w:r>
      <w:proofErr w:type="spellEnd"/>
      <w:r>
        <w:t xml:space="preserve"> by entering the command “</w:t>
      </w:r>
      <w:proofErr w:type="spellStart"/>
      <w:r>
        <w:t>jvisualvm</w:t>
      </w:r>
      <w:proofErr w:type="spellEnd"/>
      <w:r>
        <w:t>”.</w:t>
      </w:r>
    </w:p>
    <w:p w14:paraId="6DFB92FD" w14:textId="53834729" w:rsidR="007D5F8F" w:rsidRDefault="007D5F8F" w:rsidP="007D5F8F">
      <w:pPr>
        <w:pStyle w:val="WTStep"/>
      </w:pPr>
      <w:r>
        <w:t>Connect to process “</w:t>
      </w:r>
      <w:proofErr w:type="spellStart"/>
      <w:proofErr w:type="gramStart"/>
      <w:r>
        <w:t>org.mule</w:t>
      </w:r>
      <w:proofErr w:type="gramEnd"/>
      <w:r>
        <w:t>.module.reboot.MuleContainerBootstrap</w:t>
      </w:r>
      <w:proofErr w:type="spellEnd"/>
      <w:r>
        <w:t>” by double-clicking it.</w:t>
      </w:r>
    </w:p>
    <w:p w14:paraId="31C2947E" w14:textId="5A14A84C" w:rsidR="007D5F8F" w:rsidRDefault="007D5F8F" w:rsidP="007D5F8F">
      <w:pPr>
        <w:pStyle w:val="WTStep"/>
      </w:pPr>
      <w:r>
        <w:t>Select tab “Threads”.</w:t>
      </w:r>
    </w:p>
    <w:p w14:paraId="47992B08" w14:textId="7CAE8ACD" w:rsidR="007D5F8F" w:rsidRDefault="002E1230" w:rsidP="007D5F8F">
      <w:pPr>
        <w:pStyle w:val="WTStep"/>
      </w:pPr>
      <w:r>
        <w:t>Observe</w:t>
      </w:r>
      <w:r w:rsidR="00AD53C4">
        <w:t xml:space="preserve"> the various threads.</w:t>
      </w:r>
    </w:p>
    <w:p w14:paraId="47116B79" w14:textId="733090C3" w:rsidR="00AD53C4" w:rsidRDefault="003C3344" w:rsidP="007D5F8F">
      <w:pPr>
        <w:pStyle w:val="WTStep"/>
      </w:pPr>
      <w:r>
        <w:t>Return to JMeter.</w:t>
      </w:r>
    </w:p>
    <w:p w14:paraId="292E72A4" w14:textId="67AB96F1" w:rsidR="003C3344" w:rsidRDefault="003C3344" w:rsidP="007D5F8F">
      <w:pPr>
        <w:pStyle w:val="WTStep"/>
      </w:pPr>
      <w:r>
        <w:t xml:space="preserve">OPTIONAL: Try to arrange the windows of JMeter and </w:t>
      </w:r>
      <w:proofErr w:type="spellStart"/>
      <w:r>
        <w:t>VisualVM</w:t>
      </w:r>
      <w:proofErr w:type="spellEnd"/>
      <w:r>
        <w:t xml:space="preserve"> side by side.</w:t>
      </w:r>
    </w:p>
    <w:p w14:paraId="417E870A" w14:textId="6DFB5ED5" w:rsidR="003C3344" w:rsidRDefault="003C3344" w:rsidP="003C3344">
      <w:pPr>
        <w:pStyle w:val="WTStep"/>
      </w:pPr>
      <w:r>
        <w:t xml:space="preserve">Right-click </w:t>
      </w:r>
      <w:ins w:id="936" w:author="Roy Prins" w:date="2017-05-29T13:42:00Z">
        <w:r w:rsidR="00177241">
          <w:t>thread group</w:t>
        </w:r>
      </w:ins>
      <w:ins w:id="937" w:author="Roy Prins" w:date="2017-05-29T13:44:00Z">
        <w:r w:rsidR="00177241">
          <w:t xml:space="preserve"> </w:t>
        </w:r>
      </w:ins>
      <w:del w:id="938" w:author="Jeanette Stallons" w:date="2017-04-17T21:11:00Z">
        <w:r w:rsidDel="00E10DF0">
          <w:delText xml:space="preserve">on </w:delText>
        </w:r>
      </w:del>
      <w:r>
        <w:t>NF002</w:t>
      </w:r>
      <w:ins w:id="939" w:author="Jeanette Stallons" w:date="2017-04-17T21:11:00Z">
        <w:r w:rsidR="00E10DF0">
          <w:t xml:space="preserve"> and s</w:t>
        </w:r>
      </w:ins>
      <w:del w:id="940" w:author="Jeanette Stallons" w:date="2017-04-17T21:11:00Z">
        <w:r w:rsidDel="00E10DF0">
          <w:delText>. S</w:delText>
        </w:r>
      </w:del>
      <w:r>
        <w:t>elect “Start”.</w:t>
      </w:r>
    </w:p>
    <w:p w14:paraId="03DE4A06" w14:textId="77777777" w:rsidR="00602F67" w:rsidRDefault="003C3344" w:rsidP="007D5F8F">
      <w:pPr>
        <w:pStyle w:val="WTStep"/>
        <w:rPr>
          <w:ins w:id="941" w:author="Roy Prins" w:date="2017-05-26T12:54:00Z"/>
        </w:rPr>
      </w:pPr>
      <w:r>
        <w:t xml:space="preserve">Return to </w:t>
      </w:r>
      <w:proofErr w:type="spellStart"/>
      <w:r>
        <w:t>VisualVM</w:t>
      </w:r>
      <w:proofErr w:type="spellEnd"/>
      <w:r>
        <w:t xml:space="preserve"> and observe the results of running the JMeter load test.</w:t>
      </w:r>
    </w:p>
    <w:p w14:paraId="697FD216" w14:textId="01CA815B" w:rsidR="003C3344" w:rsidRDefault="009A046B">
      <w:pPr>
        <w:pStyle w:val="WTStep"/>
        <w:numPr>
          <w:ilvl w:val="0"/>
          <w:numId w:val="0"/>
        </w:numPr>
        <w:ind w:left="360"/>
        <w:pPrChange w:id="942" w:author="Roy Prins" w:date="2017-05-26T12:54:00Z">
          <w:pPr>
            <w:pStyle w:val="WTStep"/>
          </w:pPr>
        </w:pPrChange>
      </w:pPr>
      <w:r>
        <w:rPr>
          <w:noProof/>
          <w:lang w:val="en-GB" w:eastAsia="en-GB"/>
        </w:rPr>
        <w:drawing>
          <wp:inline distT="0" distB="0" distL="0" distR="0" wp14:anchorId="010D3916" wp14:editId="0D7BDDAB">
            <wp:extent cx="4968512" cy="2037554"/>
            <wp:effectExtent l="25400" t="25400" r="35560" b="20320"/>
            <wp:docPr id="29" name="Picture 29" descr="/Users/royprins/Desktop/Screen Shot 2017-04-16 at 21.4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royprins/Desktop/Screen Shot 2017-04-16 at 21.46.2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6266" cy="2044835"/>
                    </a:xfrm>
                    <a:prstGeom prst="rect">
                      <a:avLst/>
                    </a:prstGeom>
                    <a:noFill/>
                    <a:ln>
                      <a:solidFill>
                        <a:schemeClr val="bg1">
                          <a:lumMod val="50000"/>
                        </a:schemeClr>
                      </a:solidFill>
                    </a:ln>
                    <a:effectLst/>
                  </pic:spPr>
                </pic:pic>
              </a:graphicData>
            </a:graphic>
          </wp:inline>
        </w:drawing>
      </w:r>
    </w:p>
    <w:p w14:paraId="00F1CBCF" w14:textId="57246817" w:rsidR="00654EDC" w:rsidRDefault="00654EDC" w:rsidP="007D5F8F">
      <w:pPr>
        <w:pStyle w:val="WTStep"/>
        <w:rPr>
          <w:ins w:id="943" w:author="Roy Prins" w:date="2017-05-24T12:58:00Z"/>
        </w:rPr>
      </w:pPr>
      <w:r>
        <w:t xml:space="preserve">Stop </w:t>
      </w:r>
      <w:proofErr w:type="spellStart"/>
      <w:r>
        <w:t>VisualVM</w:t>
      </w:r>
      <w:proofErr w:type="spellEnd"/>
      <w:r>
        <w:t>.</w:t>
      </w:r>
    </w:p>
    <w:p w14:paraId="568DFF0C" w14:textId="77777777" w:rsidR="000F4B46" w:rsidRDefault="000F4B46">
      <w:pPr>
        <w:pStyle w:val="WTstepsheading"/>
        <w:rPr>
          <w:ins w:id="944" w:author="Roy Prins" w:date="2017-05-24T12:58:00Z"/>
        </w:rPr>
      </w:pPr>
      <w:ins w:id="945" w:author="Roy Prins" w:date="2017-05-24T12:58:00Z">
        <w:r>
          <w:lastRenderedPageBreak/>
          <w:t>Stop the running Mule app</w:t>
        </w:r>
      </w:ins>
    </w:p>
    <w:p w14:paraId="2A407EE1" w14:textId="0D6E4B26" w:rsidR="000F4B46" w:rsidRDefault="001E53A8" w:rsidP="000F4B46">
      <w:pPr>
        <w:pStyle w:val="WTStep"/>
        <w:rPr>
          <w:ins w:id="946" w:author="Roy Prins" w:date="2017-05-24T12:58:00Z"/>
        </w:rPr>
      </w:pPr>
      <w:ins w:id="947" w:author="Roy Prins" w:date="2017-05-24T15:15:00Z">
        <w:r>
          <w:t>Stop the Mule runtime.</w:t>
        </w:r>
      </w:ins>
    </w:p>
    <w:p w14:paraId="60090EEA" w14:textId="77777777" w:rsidR="000F4B46" w:rsidRDefault="000F4B46">
      <w:pPr>
        <w:pStyle w:val="WTStep"/>
        <w:numPr>
          <w:ilvl w:val="0"/>
          <w:numId w:val="0"/>
        </w:numPr>
        <w:ind w:left="720" w:hanging="360"/>
        <w:pPrChange w:id="948" w:author="Roy Prins" w:date="2017-05-24T12:59:00Z">
          <w:pPr>
            <w:pStyle w:val="WTStep"/>
          </w:pPr>
        </w:pPrChange>
      </w:pPr>
    </w:p>
    <w:p w14:paraId="3CEFA720" w14:textId="049C84CC" w:rsidR="007D5F8F" w:rsidDel="00E10DF0" w:rsidRDefault="007D5F8F" w:rsidP="00B21C38">
      <w:pPr>
        <w:pStyle w:val="WTStep"/>
        <w:numPr>
          <w:ilvl w:val="0"/>
          <w:numId w:val="0"/>
        </w:numPr>
        <w:ind w:left="720" w:hanging="360"/>
        <w:rPr>
          <w:del w:id="949" w:author="Jeanette Stallons" w:date="2017-04-17T21:11:00Z"/>
        </w:rPr>
      </w:pPr>
    </w:p>
    <w:p w14:paraId="20B443B9" w14:textId="07D1E2C2" w:rsidR="003C3344" w:rsidRDefault="003C3344" w:rsidP="003C3344">
      <w:pPr>
        <w:pStyle w:val="WTTitle"/>
      </w:pPr>
      <w:bookmarkStart w:id="950" w:name="_Toc483837050"/>
      <w:r>
        <w:lastRenderedPageBreak/>
        <w:t>Walkthrough</w:t>
      </w:r>
      <w:r w:rsidRPr="00EC6281">
        <w:t xml:space="preserve"> </w:t>
      </w:r>
      <w:r>
        <w:t>2-2</w:t>
      </w:r>
      <w:r w:rsidRPr="00EC6281">
        <w:t xml:space="preserve">: </w:t>
      </w:r>
      <w:r>
        <w:t>Monitor Mule applications</w:t>
      </w:r>
      <w:bookmarkEnd w:id="950"/>
    </w:p>
    <w:p w14:paraId="20745BF7" w14:textId="2AF8D93D" w:rsidR="00D03FAF" w:rsidRDefault="00D03FAF">
      <w:pPr>
        <w:pStyle w:val="Moduleobjectivesleadin"/>
        <w:rPr>
          <w:ins w:id="951" w:author="Roy Prins" w:date="2017-05-29T15:45:00Z"/>
        </w:rPr>
        <w:pPrChange w:id="952" w:author="Roy Prins" w:date="2017-05-29T15:45:00Z">
          <w:pPr/>
        </w:pPrChange>
      </w:pPr>
      <w:ins w:id="953" w:author="Roy Prins" w:date="2017-05-29T15:45:00Z">
        <w:r>
          <w:t>Objectives</w:t>
        </w:r>
      </w:ins>
    </w:p>
    <w:p w14:paraId="79EFF14E" w14:textId="4967CF47" w:rsidR="00D03FAF" w:rsidRPr="00D03FAF" w:rsidRDefault="003C3344">
      <w:pPr>
        <w:rPr>
          <w:ins w:id="954" w:author="Roy Prins" w:date="2017-05-29T15:43:00Z"/>
        </w:rPr>
      </w:pPr>
      <w:r w:rsidRPr="00D03FAF">
        <w:t>In this walkthrough</w:t>
      </w:r>
      <w:ins w:id="955" w:author="Roy Prins" w:date="2017-05-29T15:44:00Z">
        <w:r w:rsidR="00D03FAF">
          <w:t>, you will:</w:t>
        </w:r>
      </w:ins>
    </w:p>
    <w:p w14:paraId="3E96C1BC" w14:textId="547D05A5" w:rsidR="003C3344" w:rsidDel="00AA0F0D" w:rsidRDefault="003C3344">
      <w:pPr>
        <w:pStyle w:val="Exerciseobjectives"/>
        <w:rPr>
          <w:del w:id="956" w:author="Jeanette Stallons" w:date="2017-04-17T21:11:00Z"/>
        </w:rPr>
        <w:pPrChange w:id="957" w:author="Roy Prins" w:date="2017-05-29T15:43:00Z">
          <w:pPr/>
        </w:pPrChange>
      </w:pPr>
      <w:del w:id="958" w:author="Roy Prins" w:date="2017-05-29T15:43:00Z">
        <w:r w:rsidRPr="00D03FAF" w:rsidDel="00D03FAF">
          <w:rPr>
            <w:rPrChange w:id="959" w:author="Roy Prins" w:date="2017-05-29T15:43:00Z">
              <w:rPr/>
            </w:rPrChange>
          </w:rPr>
          <w:delText xml:space="preserve">, </w:delText>
        </w:r>
      </w:del>
      <w:del w:id="960" w:author="Roy Prins" w:date="2017-05-29T15:44:00Z">
        <w:r w:rsidRPr="00D03FAF" w:rsidDel="00D03FAF">
          <w:rPr>
            <w:rPrChange w:id="961" w:author="Roy Prins" w:date="2017-05-29T15:43:00Z">
              <w:rPr/>
            </w:rPrChange>
          </w:rPr>
          <w:delText>you will l</w:delText>
        </w:r>
      </w:del>
      <w:ins w:id="962" w:author="Roy Prins" w:date="2017-05-29T15:44:00Z">
        <w:r w:rsidR="00D03FAF">
          <w:t>L</w:t>
        </w:r>
      </w:ins>
      <w:r w:rsidRPr="00D03FAF">
        <w:rPr>
          <w:rPrChange w:id="963" w:author="Roy Prins" w:date="2017-05-29T15:43:00Z">
            <w:rPr/>
          </w:rPrChange>
        </w:rPr>
        <w:t>earn how to monitor a running Mule applica</w:t>
      </w:r>
      <w:r w:rsidR="001D5D60" w:rsidRPr="00D03FAF">
        <w:rPr>
          <w:rPrChange w:id="964" w:author="Roy Prins" w:date="2017-05-29T15:43:00Z">
            <w:rPr/>
          </w:rPrChange>
        </w:rPr>
        <w:t>tion using Java Mission Control, which can provide detailed information on live applications.</w:t>
      </w:r>
      <w:ins w:id="965" w:author="Roy Prins" w:date="2017-05-26T12:47:00Z">
        <w:r w:rsidR="001200F0">
          <w:t xml:space="preserve"> </w:t>
        </w:r>
      </w:ins>
    </w:p>
    <w:p w14:paraId="21E9C1B0" w14:textId="77777777" w:rsidR="00AA0F0D" w:rsidRDefault="00AA0F0D">
      <w:pPr>
        <w:pStyle w:val="Exerciseobjectives"/>
        <w:rPr>
          <w:ins w:id="966" w:author="Roy Prins" w:date="2017-05-29T15:38:00Z"/>
        </w:rPr>
        <w:pPrChange w:id="967" w:author="Roy Prins" w:date="2017-05-29T15:43:00Z">
          <w:pPr/>
        </w:pPrChange>
      </w:pPr>
    </w:p>
    <w:p w14:paraId="79BDD063" w14:textId="77777777" w:rsidR="00E65855" w:rsidRDefault="00E65855">
      <w:pPr>
        <w:rPr>
          <w:ins w:id="968" w:author="Roy Prins" w:date="2017-05-29T15:38:00Z"/>
        </w:rPr>
      </w:pPr>
    </w:p>
    <w:p w14:paraId="7DD179D8" w14:textId="77777777" w:rsidR="00E65855" w:rsidRDefault="00E65855" w:rsidP="00E65855">
      <w:pPr>
        <w:pStyle w:val="Moduleobjectivesleadin"/>
        <w:rPr>
          <w:ins w:id="969" w:author="Roy Prins" w:date="2017-05-29T15:38:00Z"/>
        </w:rPr>
      </w:pPr>
      <w:ins w:id="970" w:author="Roy Prins" w:date="2017-05-29T15:38:00Z">
        <w:r>
          <w:t>Prerequisites</w:t>
        </w:r>
      </w:ins>
    </w:p>
    <w:p w14:paraId="683C607C" w14:textId="60B83AE5" w:rsidR="00E65855" w:rsidRDefault="00E65855" w:rsidP="00E65855">
      <w:pPr>
        <w:pStyle w:val="WTobjectives"/>
        <w:rPr>
          <w:ins w:id="971" w:author="Roy Prins" w:date="2017-05-29T15:38:00Z"/>
          <w:lang w:eastAsia="ko-KR"/>
        </w:rPr>
      </w:pPr>
      <w:ins w:id="972" w:author="Roy Prins" w:date="2017-05-29T15:38:00Z">
        <w:r>
          <w:rPr>
            <w:lang w:eastAsia="ko-KR"/>
          </w:rPr>
          <w:t>Having completed walkthrough 2-1</w:t>
        </w:r>
      </w:ins>
      <w:ins w:id="973" w:author="Roy Prins" w:date="2017-05-29T15:42:00Z">
        <w:r w:rsidR="00D03FAF">
          <w:rPr>
            <w:lang w:eastAsia="ko-KR"/>
          </w:rPr>
          <w:t>.</w:t>
        </w:r>
      </w:ins>
    </w:p>
    <w:p w14:paraId="6F4E601E" w14:textId="77777777" w:rsidR="00E65855" w:rsidRDefault="00E65855" w:rsidP="00E65855">
      <w:pPr>
        <w:pStyle w:val="WTobjectives"/>
        <w:rPr>
          <w:ins w:id="974" w:author="Roy Prins" w:date="2017-05-29T15:38:00Z"/>
        </w:rPr>
      </w:pPr>
      <w:ins w:id="975" w:author="Roy Prins" w:date="2017-05-29T15:38:00Z">
        <w:r>
          <w:t>If you have not completed it successfully:</w:t>
        </w:r>
      </w:ins>
    </w:p>
    <w:p w14:paraId="2CCA4E65" w14:textId="77777777" w:rsidR="00E65855" w:rsidRDefault="00E65855" w:rsidP="00E65855">
      <w:pPr>
        <w:pStyle w:val="WTobjectives"/>
        <w:numPr>
          <w:ilvl w:val="1"/>
          <w:numId w:val="6"/>
        </w:numPr>
        <w:rPr>
          <w:ins w:id="976" w:author="Roy Prins" w:date="2017-05-29T15:38:00Z"/>
          <w:lang w:eastAsia="ko-KR"/>
        </w:rPr>
      </w:pPr>
      <w:ins w:id="977" w:author="Roy Prins" w:date="2017-05-29T15:38:00Z">
        <w:r>
          <w:rPr>
            <w:lang w:eastAsia="ko-KR"/>
          </w:rPr>
          <w:t>Import the solution (AcmeBankingServices-WT1-1.zip) from the student files, folder Solutions/Module01/ in Anypoint Studio.</w:t>
        </w:r>
      </w:ins>
    </w:p>
    <w:p w14:paraId="682E36F4" w14:textId="77777777" w:rsidR="00E65855" w:rsidRDefault="00E65855" w:rsidP="00E65855">
      <w:pPr>
        <w:pStyle w:val="WTobjectives"/>
        <w:numPr>
          <w:ilvl w:val="1"/>
          <w:numId w:val="6"/>
        </w:numPr>
        <w:rPr>
          <w:ins w:id="978" w:author="Roy Prins" w:date="2017-05-29T15:38:00Z"/>
        </w:rPr>
      </w:pPr>
      <w:ins w:id="979" w:author="Roy Prins" w:date="2017-05-29T15:38:00Z">
        <w:r>
          <w:t>Open the solution (</w:t>
        </w:r>
        <w:r w:rsidRPr="001B4043">
          <w:t xml:space="preserve">ACME Bank Performance Test </w:t>
        </w:r>
        <w:proofErr w:type="spellStart"/>
        <w:r w:rsidRPr="001B4043">
          <w:t>Plan.jmx</w:t>
        </w:r>
        <w:proofErr w:type="spellEnd"/>
        <w:r>
          <w:t>) from the student files, folder Solutions/Module02/ in Apache JMeter.</w:t>
        </w:r>
      </w:ins>
    </w:p>
    <w:p w14:paraId="01F0614D" w14:textId="77777777" w:rsidR="00E65855" w:rsidRDefault="00E65855">
      <w:pPr>
        <w:rPr>
          <w:ins w:id="980" w:author="Roy Prins" w:date="2017-05-24T15:19:00Z"/>
        </w:rPr>
      </w:pPr>
    </w:p>
    <w:p w14:paraId="501A510A" w14:textId="39BBD5C7" w:rsidR="003C3344" w:rsidRDefault="001200F0">
      <w:pPr>
        <w:pStyle w:val="WTstepsheading"/>
        <w:rPr>
          <w:ins w:id="981" w:author="Roy Prins" w:date="2017-05-24T15:20:00Z"/>
        </w:rPr>
        <w:pPrChange w:id="982" w:author="Roy Prins" w:date="2017-05-29T14:49:00Z">
          <w:pPr/>
        </w:pPrChange>
      </w:pPr>
      <w:ins w:id="983" w:author="Roy Prins" w:date="2017-05-26T12:48:00Z">
        <w:r>
          <w:t>Before you start</w:t>
        </w:r>
      </w:ins>
    </w:p>
    <w:p w14:paraId="1FB85056" w14:textId="1F1AE09E" w:rsidR="00AA0F0D" w:rsidRDefault="00AA0F0D">
      <w:pPr>
        <w:pStyle w:val="WTStep"/>
        <w:numPr>
          <w:ilvl w:val="0"/>
          <w:numId w:val="47"/>
        </w:numPr>
        <w:pPrChange w:id="984" w:author="Roy Prins" w:date="2017-05-26T12:48:00Z">
          <w:pPr/>
        </w:pPrChange>
      </w:pPr>
      <w:ins w:id="985" w:author="Roy Prins" w:date="2017-05-24T15:20:00Z">
        <w:r>
          <w:t>Make sure the Mule runtime is started and the banking services application has been deployed.</w:t>
        </w:r>
      </w:ins>
    </w:p>
    <w:p w14:paraId="745916AF" w14:textId="2A34FA09" w:rsidR="003C3344" w:rsidDel="00602F67" w:rsidRDefault="00715FAF">
      <w:pPr>
        <w:pStyle w:val="WTstepsheading"/>
        <w:rPr>
          <w:del w:id="986" w:author="Roy Prins" w:date="2017-05-26T12:56:00Z"/>
        </w:rPr>
      </w:pPr>
      <w:r>
        <w:t>Run Java Mission Control</w:t>
      </w:r>
    </w:p>
    <w:p w14:paraId="24D09645" w14:textId="587E702E" w:rsidR="00AA0F0D" w:rsidRDefault="00AA0F0D">
      <w:pPr>
        <w:pStyle w:val="WTstepsheading"/>
        <w:rPr>
          <w:ins w:id="987" w:author="Roy Prins" w:date="2017-05-24T15:20:00Z"/>
        </w:rPr>
        <w:pPrChange w:id="988" w:author="Roy Prins" w:date="2017-05-29T14:49:00Z">
          <w:pPr>
            <w:pStyle w:val="WTStep"/>
            <w:numPr>
              <w:numId w:val="25"/>
            </w:numPr>
          </w:pPr>
        </w:pPrChange>
      </w:pPr>
    </w:p>
    <w:p w14:paraId="737A11EC" w14:textId="08286963" w:rsidR="00394A65" w:rsidRDefault="00394A65">
      <w:pPr>
        <w:pStyle w:val="WTStep"/>
        <w:pPrChange w:id="989" w:author="Roy Prins" w:date="2017-05-26T12:48:00Z">
          <w:pPr>
            <w:pStyle w:val="WTStep"/>
            <w:numPr>
              <w:numId w:val="25"/>
            </w:numPr>
          </w:pPr>
        </w:pPrChange>
      </w:pPr>
      <w:r>
        <w:t>Open a new terminal/command window.</w:t>
      </w:r>
    </w:p>
    <w:p w14:paraId="2D0E6FE4" w14:textId="75B7B91F" w:rsidR="00394A65" w:rsidRDefault="00394A65" w:rsidP="00394A65">
      <w:pPr>
        <w:pStyle w:val="WTStep"/>
      </w:pPr>
      <w:r>
        <w:t>Start Java Mission Control by entering the command “</w:t>
      </w:r>
      <w:proofErr w:type="spellStart"/>
      <w:r>
        <w:t>jmc</w:t>
      </w:r>
      <w:proofErr w:type="spellEnd"/>
      <w:r>
        <w:t>”.</w:t>
      </w:r>
    </w:p>
    <w:p w14:paraId="79F915A3" w14:textId="07DFEACC" w:rsidR="00394A65" w:rsidRDefault="00394A65" w:rsidP="00394A65">
      <w:pPr>
        <w:pStyle w:val="WTStep"/>
      </w:pPr>
      <w:r>
        <w:t xml:space="preserve">OPTIONAL: Try to arrange the windows of JMeter and </w:t>
      </w:r>
      <w:proofErr w:type="spellStart"/>
      <w:r>
        <w:t>VisualVM</w:t>
      </w:r>
      <w:proofErr w:type="spellEnd"/>
      <w:r>
        <w:t xml:space="preserve"> side by side.</w:t>
      </w:r>
    </w:p>
    <w:p w14:paraId="20F287E6" w14:textId="3E4C0547" w:rsidR="00394A65" w:rsidRDefault="00394A65" w:rsidP="00394A65">
      <w:pPr>
        <w:pStyle w:val="WTStep"/>
      </w:pPr>
      <w:r>
        <w:t>Connect to process “</w:t>
      </w:r>
      <w:proofErr w:type="spellStart"/>
      <w:proofErr w:type="gramStart"/>
      <w:r>
        <w:t>org.mule</w:t>
      </w:r>
      <w:proofErr w:type="gramEnd"/>
      <w:r>
        <w:t>.module.reboot.MuleContainerBootstrap</w:t>
      </w:r>
      <w:proofErr w:type="spellEnd"/>
      <w:r>
        <w:t>” by double-clicking it.</w:t>
      </w:r>
    </w:p>
    <w:p w14:paraId="7DCEEE60" w14:textId="5F61EAD5" w:rsidR="00394A65" w:rsidRDefault="00394A65" w:rsidP="00394A65">
      <w:pPr>
        <w:pStyle w:val="WTStep"/>
      </w:pPr>
      <w:r>
        <w:t>Familiarize yourself with the UI.</w:t>
      </w:r>
    </w:p>
    <w:p w14:paraId="645A2415" w14:textId="4F3CE622" w:rsidR="00A3740A" w:rsidRDefault="00A3740A">
      <w:pPr>
        <w:pStyle w:val="WTstepsheading"/>
      </w:pPr>
      <w:r>
        <w:t>Run tests using JMeter</w:t>
      </w:r>
    </w:p>
    <w:p w14:paraId="1FEF7C3A" w14:textId="08BB5A04" w:rsidR="002A424A" w:rsidRDefault="002A424A" w:rsidP="002A424A">
      <w:pPr>
        <w:pStyle w:val="WTStep"/>
      </w:pPr>
      <w:r>
        <w:t>Return to JMeter.</w:t>
      </w:r>
    </w:p>
    <w:p w14:paraId="3D70EE83" w14:textId="36CE02D0" w:rsidR="002A424A" w:rsidRDefault="002A424A" w:rsidP="002A424A">
      <w:pPr>
        <w:pStyle w:val="WTStep"/>
      </w:pPr>
      <w:r>
        <w:t xml:space="preserve">OPTIONAL: Try to arrange the windows of JMeter and </w:t>
      </w:r>
      <w:proofErr w:type="spellStart"/>
      <w:r>
        <w:t>VisualVM</w:t>
      </w:r>
      <w:proofErr w:type="spellEnd"/>
      <w:r>
        <w:t xml:space="preserve"> side by side.</w:t>
      </w:r>
    </w:p>
    <w:p w14:paraId="6D500536" w14:textId="7B2F5142" w:rsidR="00715FAF" w:rsidRDefault="002A424A" w:rsidP="002A424A">
      <w:pPr>
        <w:pStyle w:val="WTStep"/>
      </w:pPr>
      <w:r>
        <w:t>Right-click</w:t>
      </w:r>
      <w:ins w:id="990" w:author="Roy Prins" w:date="2017-05-29T15:37:00Z">
        <w:r w:rsidR="007858A9">
          <w:t xml:space="preserve"> thread group</w:t>
        </w:r>
      </w:ins>
      <w:r>
        <w:t xml:space="preserve"> </w:t>
      </w:r>
      <w:del w:id="991" w:author="Jeanette Stallons" w:date="2017-04-17T21:11:00Z">
        <w:r w:rsidDel="00E10DF0">
          <w:delText xml:space="preserve">on </w:delText>
        </w:r>
      </w:del>
      <w:r>
        <w:t>NF002. Select “Start”.</w:t>
      </w:r>
    </w:p>
    <w:p w14:paraId="75EEED41" w14:textId="4EE0AFC2" w:rsidR="002A424A" w:rsidRDefault="002A424A" w:rsidP="002A424A">
      <w:pPr>
        <w:pStyle w:val="WTStep"/>
      </w:pPr>
      <w:r>
        <w:t>Observe the dials of Java Mission Control.</w:t>
      </w:r>
    </w:p>
    <w:p w14:paraId="6A10C1FC" w14:textId="5C2E0F69" w:rsidR="002A424A" w:rsidRDefault="007858A9" w:rsidP="002A424A">
      <w:pPr>
        <w:pStyle w:val="WTStep"/>
        <w:numPr>
          <w:ilvl w:val="0"/>
          <w:numId w:val="0"/>
        </w:numPr>
        <w:ind w:left="720" w:hanging="360"/>
      </w:pPr>
      <w:del w:id="992" w:author="Roy Prins" w:date="2017-05-29T15:32:00Z">
        <w:r w:rsidDel="007858A9">
          <w:rPr>
            <w:noProof/>
            <w:lang w:val="en-GB" w:eastAsia="en-GB"/>
          </w:rPr>
          <w:lastRenderedPageBreak/>
          <w:drawing>
            <wp:anchor distT="0" distB="0" distL="114300" distR="114300" simplePos="0" relativeHeight="251684864" behindDoc="0" locked="0" layoutInCell="1" allowOverlap="0" wp14:anchorId="1D355413" wp14:editId="6E12095B">
              <wp:simplePos x="0" y="0"/>
              <wp:positionH relativeFrom="page">
                <wp:posOffset>1009677</wp:posOffset>
              </wp:positionH>
              <wp:positionV relativeFrom="page">
                <wp:posOffset>7315524</wp:posOffset>
              </wp:positionV>
              <wp:extent cx="3081528" cy="2322576"/>
              <wp:effectExtent l="0" t="0" r="0" b="0"/>
              <wp:wrapTopAndBottom/>
              <wp:docPr id="32" name="Picture 32" descr="/Users/royprins/Desktop/Screen Shot 2017-04-16 at 22.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royprins/Desktop/Screen Shot 2017-04-16 at 22.22.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1528" cy="2322576"/>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del>
      <w:r w:rsidR="002A424A">
        <w:rPr>
          <w:noProof/>
          <w:lang w:val="en-GB" w:eastAsia="en-GB"/>
        </w:rPr>
        <w:drawing>
          <wp:inline distT="0" distB="0" distL="0" distR="0" wp14:anchorId="7C746A9F" wp14:editId="05AEACDC">
            <wp:extent cx="5753735" cy="1064555"/>
            <wp:effectExtent l="25400" t="25400" r="12065" b="27940"/>
            <wp:docPr id="30" name="Picture 30" descr="/Users/royprins/Desktop/Screen Shot 2017-04-16 at 22.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royprins/Desktop/Screen Shot 2017-04-16 at 22.12.4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3262" cy="1073719"/>
                    </a:xfrm>
                    <a:prstGeom prst="rect">
                      <a:avLst/>
                    </a:prstGeom>
                    <a:noFill/>
                    <a:ln>
                      <a:solidFill>
                        <a:schemeClr val="bg1">
                          <a:lumMod val="50000"/>
                        </a:schemeClr>
                      </a:solidFill>
                    </a:ln>
                    <a:effectLst/>
                  </pic:spPr>
                </pic:pic>
              </a:graphicData>
            </a:graphic>
          </wp:inline>
        </w:drawing>
      </w:r>
    </w:p>
    <w:p w14:paraId="2620663D" w14:textId="7AC630E2" w:rsidR="002A424A" w:rsidRDefault="002A424A">
      <w:pPr>
        <w:pStyle w:val="WTstepsheading"/>
      </w:pPr>
      <w:r w:rsidRPr="002A424A">
        <w:t>Add custom dials for monitoring Mule applications</w:t>
      </w:r>
    </w:p>
    <w:p w14:paraId="2D9E5018" w14:textId="5BF276ED" w:rsidR="002A424A" w:rsidRDefault="002A424A" w:rsidP="002A424A">
      <w:pPr>
        <w:pStyle w:val="WTStep"/>
      </w:pPr>
      <w:r>
        <w:t>Click the green “plus” icon in the tab Dashboard.</w:t>
      </w:r>
    </w:p>
    <w:p w14:paraId="53B0D985" w14:textId="7BD3B2A9" w:rsidR="00FA45E6" w:rsidRDefault="00A31622" w:rsidP="002A424A">
      <w:pPr>
        <w:pStyle w:val="WTStep"/>
      </w:pPr>
      <w:r>
        <w:t xml:space="preserve">Select </w:t>
      </w:r>
      <w:proofErr w:type="spellStart"/>
      <w:r>
        <w:t>Mule.AcmeBankingServices</w:t>
      </w:r>
      <w:proofErr w:type="spellEnd"/>
      <w:r>
        <w:t xml:space="preserve"> &gt; Flow &gt; </w:t>
      </w:r>
      <w:proofErr w:type="spellStart"/>
      <w:r>
        <w:t>customerServiceFlow</w:t>
      </w:r>
      <w:proofErr w:type="spellEnd"/>
      <w:r>
        <w:t xml:space="preserve"> &gt; </w:t>
      </w:r>
      <w:proofErr w:type="spellStart"/>
      <w:r>
        <w:t>AverageProcessingTime</w:t>
      </w:r>
      <w:proofErr w:type="spellEnd"/>
      <w:r>
        <w:t>. Click “Next”.</w:t>
      </w:r>
    </w:p>
    <w:p w14:paraId="6FA45EE6" w14:textId="65068D7F" w:rsidR="00A31622" w:rsidRDefault="00A31622" w:rsidP="002A424A">
      <w:pPr>
        <w:pStyle w:val="WTStep"/>
      </w:pPr>
      <w:r>
        <w:t>Select value “Duration” for Content Type.</w:t>
      </w:r>
    </w:p>
    <w:p w14:paraId="281022A1" w14:textId="44FDDC92" w:rsidR="00A31622" w:rsidRDefault="007A7516" w:rsidP="002A424A">
      <w:pPr>
        <w:pStyle w:val="WTStep"/>
      </w:pPr>
      <w:del w:id="993" w:author="Roy Prins" w:date="2017-05-29T15:32:00Z">
        <w:r w:rsidDel="007858A9">
          <w:rPr>
            <w:noProof/>
            <w:lang w:val="en-GB" w:eastAsia="en-GB"/>
          </w:rPr>
          <w:drawing>
            <wp:anchor distT="0" distB="0" distL="114300" distR="114300" simplePos="0" relativeHeight="251685888" behindDoc="0" locked="0" layoutInCell="1" allowOverlap="1" wp14:anchorId="64320F5A" wp14:editId="5A03B843">
              <wp:simplePos x="0" y="0"/>
              <wp:positionH relativeFrom="column">
                <wp:posOffset>254000</wp:posOffset>
              </wp:positionH>
              <wp:positionV relativeFrom="paragraph">
                <wp:posOffset>346710</wp:posOffset>
              </wp:positionV>
              <wp:extent cx="3072130" cy="868680"/>
              <wp:effectExtent l="25400" t="25400" r="26670" b="20320"/>
              <wp:wrapTopAndBottom/>
              <wp:docPr id="31" name="Picture 31" descr="/Users/royprins/Desktop/Screen Shot 2017-04-16 at 22.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royprins/Desktop/Screen Shot 2017-04-16 at 22.21.0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2130" cy="868680"/>
                      </a:xfrm>
                      <a:prstGeom prst="rect">
                        <a:avLst/>
                      </a:prstGeom>
                      <a:noFill/>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del>
      <w:r w:rsidR="00A31622">
        <w:t xml:space="preserve">Select units of 1 </w:t>
      </w:r>
      <w:proofErr w:type="spellStart"/>
      <w:r w:rsidR="00A31622">
        <w:t>ms</w:t>
      </w:r>
      <w:proofErr w:type="spellEnd"/>
      <w:r w:rsidR="00A31622">
        <w:t xml:space="preserve"> (millisecond).</w:t>
      </w:r>
    </w:p>
    <w:p w14:paraId="75951699" w14:textId="3BC8E160" w:rsidR="00A31622" w:rsidRDefault="00A31622" w:rsidP="00A31622">
      <w:pPr>
        <w:pStyle w:val="WTStep"/>
      </w:pPr>
      <w:r>
        <w:t>Click “Finish”.</w:t>
      </w:r>
      <w:r w:rsidRPr="00A31622">
        <w:rPr>
          <w:noProof/>
          <w:lang w:val="en-GB" w:eastAsia="en-GB"/>
        </w:rPr>
        <w:t xml:space="preserve"> </w:t>
      </w:r>
    </w:p>
    <w:p w14:paraId="1937CB6F" w14:textId="354C49A3" w:rsidR="00A31622" w:rsidRDefault="00C717AC" w:rsidP="00A31622">
      <w:pPr>
        <w:pStyle w:val="WTStep"/>
      </w:pPr>
      <w:r>
        <w:t xml:space="preserve">Do the same for flow </w:t>
      </w:r>
      <w:proofErr w:type="spellStart"/>
      <w:r>
        <w:t>transferServiceFlow</w:t>
      </w:r>
      <w:proofErr w:type="spellEnd"/>
      <w:r>
        <w:t>.</w:t>
      </w:r>
    </w:p>
    <w:p w14:paraId="6C2E1889" w14:textId="1899CC15" w:rsidR="00C717AC" w:rsidRDefault="004F22DA" w:rsidP="00A31622">
      <w:pPr>
        <w:pStyle w:val="WTStep"/>
      </w:pPr>
      <w:r>
        <w:t>Delete all other dial</w:t>
      </w:r>
      <w:ins w:id="994" w:author="Jeanette Stallons" w:date="2017-04-17T21:12:00Z">
        <w:r w:rsidR="00E10DF0">
          <w:t>s</w:t>
        </w:r>
      </w:ins>
      <w:r>
        <w:t xml:space="preserve"> by right-clicking them and selecting “Delete”.</w:t>
      </w:r>
    </w:p>
    <w:p w14:paraId="37BA6935" w14:textId="30A2F1E7" w:rsidR="004F22DA" w:rsidRDefault="004F22DA" w:rsidP="004F22DA">
      <w:pPr>
        <w:pStyle w:val="WTStep"/>
      </w:pPr>
      <w:r>
        <w:rPr>
          <w:noProof/>
          <w:lang w:val="en-GB" w:eastAsia="en-GB"/>
        </w:rPr>
        <w:drawing>
          <wp:anchor distT="0" distB="0" distL="114300" distR="114300" simplePos="0" relativeHeight="251686912" behindDoc="0" locked="0" layoutInCell="1" allowOverlap="1" wp14:anchorId="1775737F" wp14:editId="141FAD06">
            <wp:simplePos x="0" y="0"/>
            <wp:positionH relativeFrom="column">
              <wp:posOffset>254635</wp:posOffset>
            </wp:positionH>
            <wp:positionV relativeFrom="paragraph">
              <wp:posOffset>560705</wp:posOffset>
            </wp:positionV>
            <wp:extent cx="6102985" cy="1238250"/>
            <wp:effectExtent l="25400" t="25400" r="18415" b="31750"/>
            <wp:wrapTopAndBottom/>
            <wp:docPr id="33" name="Picture 33" descr="/Users/royprins/Desktop/Screen Shot 2017-04-16 at 22.3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royprins/Desktop/Screen Shot 2017-04-16 at 22.31.0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2985" cy="1238250"/>
                    </a:xfrm>
                    <a:prstGeom prst="rect">
                      <a:avLst/>
                    </a:prstGeom>
                    <a:noFill/>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r>
        <w:t>Change the display names of the remaining dials to “</w:t>
      </w:r>
      <w:proofErr w:type="spellStart"/>
      <w:r w:rsidRPr="004F22DA">
        <w:t>AverageProcessingTime</w:t>
      </w:r>
      <w:proofErr w:type="spellEnd"/>
      <w:r w:rsidRPr="004F22DA">
        <w:t xml:space="preserve"> - Customer service</w:t>
      </w:r>
      <w:r>
        <w:t>” and “</w:t>
      </w:r>
      <w:proofErr w:type="spellStart"/>
      <w:r w:rsidRPr="004F22DA">
        <w:t>AverageProcessingTime</w:t>
      </w:r>
      <w:proofErr w:type="spellEnd"/>
      <w:r w:rsidRPr="004F22DA">
        <w:t xml:space="preserve"> - Transfer service</w:t>
      </w:r>
      <w:r>
        <w:t>”.</w:t>
      </w:r>
    </w:p>
    <w:p w14:paraId="35B6E4BD" w14:textId="62765B4D" w:rsidR="004F22DA" w:rsidRDefault="004F22DA" w:rsidP="00A31622">
      <w:pPr>
        <w:pStyle w:val="WTStep"/>
      </w:pPr>
      <w:del w:id="995" w:author="Jeanette Stallons" w:date="2017-04-17T21:12:00Z">
        <w:r w:rsidDel="00E10DF0">
          <w:delText xml:space="preserve">Save your changes. </w:delText>
        </w:r>
      </w:del>
      <w:r>
        <w:t>From the main menu, select File &gt; Save.</w:t>
      </w:r>
    </w:p>
    <w:p w14:paraId="70C9E076" w14:textId="7438E68C" w:rsidR="004F22DA" w:rsidRDefault="004F22DA" w:rsidP="00A31622">
      <w:pPr>
        <w:pStyle w:val="WTStep"/>
        <w:rPr>
          <w:ins w:id="996" w:author="Roy Prins" w:date="2017-05-24T12:56:00Z"/>
        </w:rPr>
      </w:pPr>
      <w:r>
        <w:t>Explore Java Mission Control by adding several ot</w:t>
      </w:r>
      <w:r w:rsidR="001D5D60">
        <w:t>her dials</w:t>
      </w:r>
      <w:ins w:id="997" w:author="Jeanette Stallons" w:date="2017-04-17T21:12:00Z">
        <w:r w:rsidR="00E10DF0">
          <w:t xml:space="preserve">; </w:t>
        </w:r>
      </w:ins>
      <w:del w:id="998" w:author="Jeanette Stallons" w:date="2017-04-17T21:12:00Z">
        <w:r w:rsidR="001D5D60" w:rsidDel="00E10DF0">
          <w:delText xml:space="preserve">. </w:delText>
        </w:r>
      </w:del>
      <w:ins w:id="999" w:author="Jeanette Stallons" w:date="2017-04-17T21:12:00Z">
        <w:r w:rsidR="00E10DF0">
          <w:t>f</w:t>
        </w:r>
      </w:ins>
      <w:del w:id="1000" w:author="Jeanette Stallons" w:date="2017-04-17T21:12:00Z">
        <w:r w:rsidR="001D5D60" w:rsidDel="00E10DF0">
          <w:delText>F</w:delText>
        </w:r>
      </w:del>
      <w:r w:rsidR="001D5D60">
        <w:t>eel free to select one or more</w:t>
      </w:r>
      <w:r>
        <w:t xml:space="preserve"> </w:t>
      </w:r>
      <w:r w:rsidR="00DC4EFF">
        <w:t>metric</w:t>
      </w:r>
      <w:r w:rsidR="001D5D60">
        <w:t>s</w:t>
      </w:r>
      <w:r>
        <w:t xml:space="preserve"> of choice.</w:t>
      </w:r>
    </w:p>
    <w:p w14:paraId="14B7CF52" w14:textId="26012892" w:rsidR="00FF0556" w:rsidRDefault="00FF0556">
      <w:pPr>
        <w:pStyle w:val="WTstepsheading"/>
        <w:rPr>
          <w:ins w:id="1001" w:author="Roy Prins" w:date="2017-05-24T12:56:00Z"/>
        </w:rPr>
        <w:pPrChange w:id="1002" w:author="Roy Prins" w:date="2017-05-29T14:49:00Z">
          <w:pPr>
            <w:pStyle w:val="WTStep"/>
          </w:pPr>
        </w:pPrChange>
      </w:pPr>
      <w:ins w:id="1003" w:author="Roy Prins" w:date="2017-05-24T12:56:00Z">
        <w:r>
          <w:t>Stop the</w:t>
        </w:r>
      </w:ins>
      <w:ins w:id="1004" w:author="Roy Prins" w:date="2017-05-24T12:57:00Z">
        <w:r w:rsidR="00857276">
          <w:t xml:space="preserve"> running</w:t>
        </w:r>
      </w:ins>
      <w:ins w:id="1005" w:author="Roy Prins" w:date="2017-05-24T12:56:00Z">
        <w:r>
          <w:t xml:space="preserve"> </w:t>
        </w:r>
      </w:ins>
      <w:ins w:id="1006" w:author="Roy Prins" w:date="2017-05-24T12:57:00Z">
        <w:r>
          <w:t>Mule</w:t>
        </w:r>
      </w:ins>
      <w:ins w:id="1007" w:author="Roy Prins" w:date="2017-05-24T12:56:00Z">
        <w:r>
          <w:t xml:space="preserve"> app</w:t>
        </w:r>
      </w:ins>
    </w:p>
    <w:p w14:paraId="79001AF0" w14:textId="3C06A55E" w:rsidR="001200F0" w:rsidRDefault="001200F0" w:rsidP="00A31622">
      <w:pPr>
        <w:pStyle w:val="WTStep"/>
        <w:rPr>
          <w:ins w:id="1008" w:author="Roy Prins" w:date="2017-05-26T12:49:00Z"/>
        </w:rPr>
      </w:pPr>
      <w:ins w:id="1009" w:author="Roy Prins" w:date="2017-05-26T12:49:00Z">
        <w:r>
          <w:t>Save your changes.</w:t>
        </w:r>
      </w:ins>
    </w:p>
    <w:p w14:paraId="14167156" w14:textId="0B6D12A9" w:rsidR="001200F0" w:rsidRDefault="001200F0" w:rsidP="00A31622">
      <w:pPr>
        <w:pStyle w:val="WTStep"/>
        <w:rPr>
          <w:ins w:id="1010" w:author="Roy Prins" w:date="2017-05-26T12:49:00Z"/>
        </w:rPr>
      </w:pPr>
      <w:ins w:id="1011" w:author="Roy Prins" w:date="2017-05-26T12:49:00Z">
        <w:r>
          <w:t>Exit Java Mission Control.</w:t>
        </w:r>
      </w:ins>
    </w:p>
    <w:p w14:paraId="1DB0DCB8" w14:textId="1063D771" w:rsidR="00FF0556" w:rsidRDefault="001200F0" w:rsidP="00A31622">
      <w:pPr>
        <w:pStyle w:val="WTStep"/>
        <w:rPr>
          <w:ins w:id="1012" w:author="Roy Prins" w:date="2017-05-29T15:44:00Z"/>
        </w:rPr>
      </w:pPr>
      <w:ins w:id="1013" w:author="Roy Prins" w:date="2017-05-26T12:49:00Z">
        <w:r>
          <w:t>Stop the Mule runtime.</w:t>
        </w:r>
      </w:ins>
    </w:p>
    <w:p w14:paraId="0B7986E7" w14:textId="5038F0EF" w:rsidR="00D03FAF" w:rsidDel="00D03FAF" w:rsidRDefault="00D03FAF" w:rsidP="00A31622">
      <w:pPr>
        <w:pStyle w:val="WTStep"/>
        <w:rPr>
          <w:del w:id="1014" w:author="Roy Prins" w:date="2017-05-29T15:44:00Z"/>
        </w:rPr>
      </w:pPr>
    </w:p>
    <w:p w14:paraId="1CB272CB" w14:textId="337FD053" w:rsidR="00FF0556" w:rsidDel="00D03FAF" w:rsidRDefault="00FF0556" w:rsidP="004F22DA">
      <w:pPr>
        <w:pStyle w:val="WTStep"/>
        <w:numPr>
          <w:ilvl w:val="0"/>
          <w:numId w:val="0"/>
        </w:numPr>
        <w:ind w:left="720" w:hanging="360"/>
        <w:rPr>
          <w:del w:id="1015" w:author="Roy Prins" w:date="2017-05-29T15:44:00Z"/>
        </w:rPr>
      </w:pPr>
    </w:p>
    <w:p w14:paraId="5C8E77A5" w14:textId="77777777" w:rsidR="004F22DA" w:rsidRDefault="004F22DA" w:rsidP="004F22DA">
      <w:pPr>
        <w:pStyle w:val="WTStep"/>
        <w:numPr>
          <w:ilvl w:val="0"/>
          <w:numId w:val="0"/>
        </w:numPr>
        <w:ind w:left="720" w:hanging="360"/>
      </w:pPr>
    </w:p>
    <w:p w14:paraId="6CD28E17" w14:textId="77777777" w:rsidR="002A424A" w:rsidRPr="002A424A" w:rsidRDefault="002A424A" w:rsidP="002A424A">
      <w:pPr>
        <w:pStyle w:val="WTStep"/>
        <w:numPr>
          <w:ilvl w:val="0"/>
          <w:numId w:val="0"/>
        </w:numPr>
        <w:ind w:left="360" w:hanging="360"/>
        <w:rPr>
          <w:b/>
        </w:rPr>
      </w:pPr>
    </w:p>
    <w:p w14:paraId="43FF0734" w14:textId="77777777" w:rsidR="002A424A" w:rsidRPr="002A424A" w:rsidRDefault="002A424A" w:rsidP="002A424A">
      <w:pPr>
        <w:pStyle w:val="WTStep"/>
        <w:numPr>
          <w:ilvl w:val="0"/>
          <w:numId w:val="0"/>
        </w:numPr>
        <w:ind w:left="360" w:hanging="360"/>
      </w:pPr>
    </w:p>
    <w:p w14:paraId="07CB21B1" w14:textId="6133BFC7" w:rsidR="00D31182" w:rsidRDefault="00D31182" w:rsidP="00D31182">
      <w:pPr>
        <w:pStyle w:val="ModuleTitle"/>
      </w:pPr>
      <w:bookmarkStart w:id="1016" w:name="_Toc483837051"/>
      <w:r>
        <w:lastRenderedPageBreak/>
        <w:t xml:space="preserve">Module 3: </w:t>
      </w:r>
      <w:r w:rsidR="002943D9">
        <w:t xml:space="preserve">Developing for </w:t>
      </w:r>
      <w:del w:id="1017" w:author="Jeanette Stallons" w:date="2017-04-17T21:12:00Z">
        <w:r w:rsidR="002943D9" w:rsidDel="00E10DF0">
          <w:delText>performance</w:delText>
        </w:r>
      </w:del>
      <w:ins w:id="1018" w:author="Jeanette Stallons" w:date="2017-04-17T21:12:00Z">
        <w:r w:rsidR="00E10DF0">
          <w:t>Performance</w:t>
        </w:r>
      </w:ins>
      <w:bookmarkEnd w:id="1016"/>
    </w:p>
    <w:p w14:paraId="16D83295" w14:textId="5B4E7A0F" w:rsidR="00D31182" w:rsidRPr="00BA25BC" w:rsidDel="00D03FAF" w:rsidRDefault="00D31182" w:rsidP="00D31182">
      <w:pPr>
        <w:rPr>
          <w:del w:id="1019" w:author="Roy Prins" w:date="2017-05-29T15:44:00Z"/>
          <w:lang w:eastAsia="ja-JP"/>
        </w:rPr>
      </w:pPr>
    </w:p>
    <w:p w14:paraId="7F194934" w14:textId="77777777" w:rsidR="00D31182" w:rsidRPr="00410819" w:rsidRDefault="00D31182" w:rsidP="00D31182">
      <w:pPr>
        <w:pStyle w:val="Moduleobjectivesleadin"/>
      </w:pPr>
      <w:r>
        <w:t>Objectives:</w:t>
      </w:r>
    </w:p>
    <w:p w14:paraId="3344B943" w14:textId="550E7090" w:rsidR="00AD3A14" w:rsidRPr="00965046" w:rsidRDefault="00620F7C" w:rsidP="00965046">
      <w:pPr>
        <w:pStyle w:val="ModuleObjectives"/>
        <w:rPr>
          <w:lang w:val="en-GB"/>
        </w:rPr>
      </w:pPr>
      <w:r w:rsidRPr="00965046">
        <w:t xml:space="preserve">Understand performance design considerations and </w:t>
      </w:r>
      <w:del w:id="1020" w:author="Roy Prins" w:date="2017-05-24T12:57:00Z">
        <w:r w:rsidRPr="00965046" w:rsidDel="00857276">
          <w:delText>trade offs</w:delText>
        </w:r>
      </w:del>
      <w:ins w:id="1021" w:author="Roy Prins" w:date="2017-05-24T12:57:00Z">
        <w:r w:rsidR="00857276" w:rsidRPr="00965046">
          <w:t>tradeoffs</w:t>
        </w:r>
      </w:ins>
      <w:ins w:id="1022" w:author="Jeanette Stallons" w:date="2017-04-17T21:12:00Z">
        <w:r w:rsidR="00E10DF0">
          <w:t>.</w:t>
        </w:r>
      </w:ins>
    </w:p>
    <w:p w14:paraId="6E840638" w14:textId="5847FFCB" w:rsidR="00AD3A14" w:rsidRPr="00965046" w:rsidRDefault="00620F7C" w:rsidP="00965046">
      <w:pPr>
        <w:pStyle w:val="ModuleObjectives"/>
        <w:rPr>
          <w:lang w:val="en-GB"/>
        </w:rPr>
      </w:pPr>
      <w:r w:rsidRPr="00965046">
        <w:t>Learn how to build applications for performance</w:t>
      </w:r>
      <w:ins w:id="1023" w:author="Jeanette Stallons" w:date="2017-04-17T21:12:00Z">
        <w:r w:rsidR="00E10DF0">
          <w:t>.</w:t>
        </w:r>
      </w:ins>
    </w:p>
    <w:p w14:paraId="59EF8C1A" w14:textId="5D2D03DC" w:rsidR="00AD3A14" w:rsidRPr="00965046" w:rsidRDefault="00620F7C" w:rsidP="00965046">
      <w:pPr>
        <w:pStyle w:val="ModuleObjectives"/>
        <w:rPr>
          <w:lang w:val="en-GB"/>
        </w:rPr>
      </w:pPr>
      <w:r w:rsidRPr="00965046">
        <w:t>Learn how to build applications for scalability and reliability</w:t>
      </w:r>
      <w:ins w:id="1024" w:author="Jeanette Stallons" w:date="2017-04-17T21:12:00Z">
        <w:r w:rsidR="00E10DF0">
          <w:t>.</w:t>
        </w:r>
      </w:ins>
    </w:p>
    <w:p w14:paraId="6F499153" w14:textId="77777777" w:rsidR="003C3344" w:rsidRPr="00965046" w:rsidRDefault="003C3344" w:rsidP="003C3344">
      <w:pPr>
        <w:rPr>
          <w:lang w:val="en-GB"/>
        </w:rPr>
      </w:pPr>
    </w:p>
    <w:p w14:paraId="39F0A7DA" w14:textId="77777777" w:rsidR="007858A9" w:rsidRDefault="007858A9" w:rsidP="007858A9">
      <w:pPr>
        <w:pStyle w:val="Moduleobjectivesleadin"/>
        <w:rPr>
          <w:ins w:id="1025" w:author="Roy Prins" w:date="2017-05-29T15:33:00Z"/>
        </w:rPr>
      </w:pPr>
      <w:ins w:id="1026" w:author="Roy Prins" w:date="2017-05-29T15:33:00Z">
        <w:r>
          <w:t>Prerequisites</w:t>
        </w:r>
      </w:ins>
    </w:p>
    <w:p w14:paraId="60643727" w14:textId="3A17B362" w:rsidR="007858A9" w:rsidRDefault="007858A9" w:rsidP="007858A9">
      <w:pPr>
        <w:pStyle w:val="WTobjectives"/>
        <w:rPr>
          <w:ins w:id="1027" w:author="Roy Prins" w:date="2017-05-29T15:33:00Z"/>
          <w:lang w:eastAsia="ko-KR"/>
        </w:rPr>
      </w:pPr>
      <w:ins w:id="1028" w:author="Roy Prins" w:date="2017-05-29T15:33:00Z">
        <w:r>
          <w:rPr>
            <w:lang w:eastAsia="ko-KR"/>
          </w:rPr>
          <w:t>Having completed</w:t>
        </w:r>
      </w:ins>
      <w:ins w:id="1029" w:author="Roy Prins" w:date="2017-05-29T15:34:00Z">
        <w:r>
          <w:rPr>
            <w:lang w:eastAsia="ko-KR"/>
          </w:rPr>
          <w:t xml:space="preserve"> the previous</w:t>
        </w:r>
      </w:ins>
      <w:ins w:id="1030" w:author="Roy Prins" w:date="2017-05-29T15:33:00Z">
        <w:r>
          <w:rPr>
            <w:lang w:eastAsia="ko-KR"/>
          </w:rPr>
          <w:t xml:space="preserve"> </w:t>
        </w:r>
      </w:ins>
      <w:ins w:id="1031" w:author="Roy Prins" w:date="2017-05-29T15:34:00Z">
        <w:r>
          <w:rPr>
            <w:lang w:eastAsia="ko-KR"/>
          </w:rPr>
          <w:t>walkthroughs</w:t>
        </w:r>
      </w:ins>
      <w:ins w:id="1032" w:author="Roy Prins" w:date="2017-05-29T15:33:00Z">
        <w:r w:rsidR="00D03FAF">
          <w:rPr>
            <w:lang w:eastAsia="ko-KR"/>
          </w:rPr>
          <w:t>.</w:t>
        </w:r>
      </w:ins>
    </w:p>
    <w:p w14:paraId="723105E5" w14:textId="77777777" w:rsidR="007858A9" w:rsidRDefault="007858A9">
      <w:pPr>
        <w:pStyle w:val="WTobjectives"/>
        <w:rPr>
          <w:ins w:id="1033" w:author="Roy Prins" w:date="2017-05-29T15:35:00Z"/>
        </w:rPr>
        <w:pPrChange w:id="1034" w:author="Roy Prins" w:date="2017-05-29T15:34:00Z">
          <w:pPr>
            <w:pStyle w:val="WTobjectives"/>
            <w:numPr>
              <w:ilvl w:val="1"/>
            </w:numPr>
            <w:ind w:left="1440"/>
          </w:pPr>
        </w:pPrChange>
      </w:pPr>
      <w:ins w:id="1035" w:author="Roy Prins" w:date="2017-05-29T15:33:00Z">
        <w:r>
          <w:t>If you have not completed it successfully:</w:t>
        </w:r>
      </w:ins>
    </w:p>
    <w:p w14:paraId="3D891694" w14:textId="4D6FDF5A" w:rsidR="007858A9" w:rsidRDefault="007858A9">
      <w:pPr>
        <w:pStyle w:val="WTobjectives"/>
        <w:numPr>
          <w:ilvl w:val="1"/>
          <w:numId w:val="6"/>
        </w:numPr>
        <w:rPr>
          <w:ins w:id="1036" w:author="Roy Prins" w:date="2017-05-29T15:33:00Z"/>
          <w:lang w:eastAsia="ko-KR"/>
        </w:rPr>
      </w:pPr>
      <w:ins w:id="1037" w:author="Roy Prins" w:date="2017-05-29T15:35:00Z">
        <w:r>
          <w:rPr>
            <w:lang w:eastAsia="ko-KR"/>
          </w:rPr>
          <w:t>Import the solution (AcmeBankingServices-WT1-1.zip) from the student files, folder Solutions/Module01/ in Anypoint Studio.</w:t>
        </w:r>
      </w:ins>
    </w:p>
    <w:p w14:paraId="3A65F70A" w14:textId="7CD9971C" w:rsidR="007858A9" w:rsidRDefault="007858A9">
      <w:pPr>
        <w:pStyle w:val="WTobjectives"/>
        <w:numPr>
          <w:ilvl w:val="1"/>
          <w:numId w:val="6"/>
        </w:numPr>
        <w:rPr>
          <w:ins w:id="1038" w:author="Roy Prins" w:date="2017-05-29T15:33:00Z"/>
        </w:rPr>
      </w:pPr>
      <w:ins w:id="1039" w:author="Roy Prins" w:date="2017-05-29T15:35:00Z">
        <w:r>
          <w:t>O</w:t>
        </w:r>
      </w:ins>
      <w:ins w:id="1040" w:author="Roy Prins" w:date="2017-05-29T15:33:00Z">
        <w:r>
          <w:t>pen the solution (</w:t>
        </w:r>
        <w:r w:rsidRPr="001B4043">
          <w:t xml:space="preserve">ACME Bank Performance Test </w:t>
        </w:r>
        <w:proofErr w:type="spellStart"/>
        <w:r w:rsidRPr="001B4043">
          <w:t>Plan.jmx</w:t>
        </w:r>
        <w:proofErr w:type="spellEnd"/>
        <w:r>
          <w:t>) from the student files, folder Solutions/Module02/ in Apache JMeter.</w:t>
        </w:r>
      </w:ins>
    </w:p>
    <w:p w14:paraId="51DC834F" w14:textId="77777777" w:rsidR="003C3344" w:rsidRDefault="003C3344" w:rsidP="003C3344"/>
    <w:p w14:paraId="764CDC09" w14:textId="16CE0C4E" w:rsidR="00965046" w:rsidRDefault="00965046" w:rsidP="00965046">
      <w:pPr>
        <w:pStyle w:val="WTTitle"/>
      </w:pPr>
      <w:bookmarkStart w:id="1041" w:name="_Toc483837052"/>
      <w:r>
        <w:lastRenderedPageBreak/>
        <w:t>Walkthrough</w:t>
      </w:r>
      <w:r w:rsidRPr="00EC6281">
        <w:t xml:space="preserve"> </w:t>
      </w:r>
      <w:r>
        <w:t>3-1</w:t>
      </w:r>
      <w:r w:rsidRPr="00EC6281">
        <w:t xml:space="preserve">: </w:t>
      </w:r>
      <w:r>
        <w:t>Refactoring for performance</w:t>
      </w:r>
      <w:bookmarkEnd w:id="1041"/>
    </w:p>
    <w:p w14:paraId="257C14F1" w14:textId="31BA2B4D" w:rsidR="00D03FAF" w:rsidRDefault="00D03FAF">
      <w:pPr>
        <w:pStyle w:val="Moduleobjectivesleadin"/>
        <w:rPr>
          <w:ins w:id="1042" w:author="Roy Prins" w:date="2017-05-29T15:45:00Z"/>
        </w:rPr>
        <w:pPrChange w:id="1043" w:author="Roy Prins" w:date="2017-05-29T15:45:00Z">
          <w:pPr/>
        </w:pPrChange>
      </w:pPr>
      <w:ins w:id="1044" w:author="Roy Prins" w:date="2017-05-29T15:45:00Z">
        <w:r>
          <w:t>Objectives</w:t>
        </w:r>
      </w:ins>
    </w:p>
    <w:p w14:paraId="28379EB2" w14:textId="6DBD105C" w:rsidR="00BC617E" w:rsidRDefault="00BC617E" w:rsidP="00BC617E">
      <w:r>
        <w:t xml:space="preserve">In this </w:t>
      </w:r>
      <w:r w:rsidR="00BA6D83">
        <w:t>walkthrough,</w:t>
      </w:r>
      <w:r>
        <w:t xml:space="preserve"> you will:</w:t>
      </w:r>
    </w:p>
    <w:p w14:paraId="4DCFA339" w14:textId="5E527731" w:rsidR="00BC617E" w:rsidRDefault="001864B2" w:rsidP="001864B2">
      <w:pPr>
        <w:pStyle w:val="ModuleObjectives"/>
      </w:pPr>
      <w:r>
        <w:t>Refactor a Mule application to improve its performance.</w:t>
      </w:r>
    </w:p>
    <w:p w14:paraId="7D4076F8" w14:textId="61C1AE8E" w:rsidR="001864B2" w:rsidRDefault="001864B2" w:rsidP="001864B2">
      <w:pPr>
        <w:pStyle w:val="ModuleObjectives"/>
      </w:pPr>
      <w:r>
        <w:t>Learn how to build scalable applications.</w:t>
      </w:r>
    </w:p>
    <w:p w14:paraId="06575DF1" w14:textId="42CA30DF" w:rsidR="001864B2" w:rsidRDefault="001864B2" w:rsidP="001864B2">
      <w:pPr>
        <w:pStyle w:val="ModuleObjectives"/>
      </w:pPr>
      <w:r>
        <w:t>Leverage the VM transport for auto-load balancing.</w:t>
      </w:r>
    </w:p>
    <w:p w14:paraId="76CBF47F" w14:textId="77777777" w:rsidR="00BC67C9" w:rsidRDefault="00BC67C9" w:rsidP="001864B2"/>
    <w:p w14:paraId="1CB38B70" w14:textId="70571350" w:rsidR="001864B2" w:rsidRDefault="00F465FC">
      <w:pPr>
        <w:pStyle w:val="WTstepsheading"/>
      </w:pPr>
      <w:r w:rsidRPr="00F465FC">
        <w:t xml:space="preserve">Create a copy </w:t>
      </w:r>
      <w:del w:id="1045" w:author="Roy Prins" w:date="2017-05-24T12:54:00Z">
        <w:r w:rsidRPr="00F465FC" w:rsidDel="00B31269">
          <w:delText xml:space="preserve">for </w:delText>
        </w:r>
      </w:del>
      <w:ins w:id="1046" w:author="Roy Prins" w:date="2017-05-24T12:54:00Z">
        <w:r w:rsidR="00B31269">
          <w:t>of</w:t>
        </w:r>
        <w:r w:rsidR="00B31269" w:rsidRPr="00F465FC">
          <w:t xml:space="preserve"> </w:t>
        </w:r>
      </w:ins>
      <w:r w:rsidRPr="00F465FC">
        <w:t>the transfer</w:t>
      </w:r>
      <w:r>
        <w:t>service</w:t>
      </w:r>
      <w:ins w:id="1047" w:author="Roy Prins" w:date="2017-05-24T12:54:00Z">
        <w:r w:rsidR="00FF0556">
          <w:t>.xml</w:t>
        </w:r>
      </w:ins>
      <w:r>
        <w:t xml:space="preserve"> configura</w:t>
      </w:r>
      <w:r w:rsidRPr="00F465FC">
        <w:t>tion file</w:t>
      </w:r>
    </w:p>
    <w:p w14:paraId="38B372B1" w14:textId="77777777" w:rsidR="00F71770" w:rsidRDefault="00F465FC">
      <w:pPr>
        <w:pStyle w:val="WTStep"/>
        <w:numPr>
          <w:ilvl w:val="0"/>
          <w:numId w:val="37"/>
        </w:numPr>
        <w:rPr>
          <w:ins w:id="1048" w:author="Roy Prins" w:date="2017-05-24T15:17:00Z"/>
        </w:rPr>
        <w:pPrChange w:id="1049" w:author="Jeanette Stallons" w:date="2017-04-17T21:12:00Z">
          <w:pPr>
            <w:pStyle w:val="WTStep"/>
          </w:pPr>
        </w:pPrChange>
      </w:pPr>
      <w:r>
        <w:t>Return to Anypoint Studio</w:t>
      </w:r>
      <w:ins w:id="1050" w:author="Roy Prins" w:date="2017-05-24T15:17:00Z">
        <w:r w:rsidR="00F71770">
          <w:t>.</w:t>
        </w:r>
      </w:ins>
    </w:p>
    <w:p w14:paraId="5F6C99B3" w14:textId="5EAE98C0" w:rsidR="00F465FC" w:rsidRDefault="00F71770">
      <w:pPr>
        <w:pStyle w:val="WTStep"/>
        <w:numPr>
          <w:ilvl w:val="0"/>
          <w:numId w:val="37"/>
        </w:numPr>
        <w:pPrChange w:id="1051" w:author="Jeanette Stallons" w:date="2017-04-17T21:12:00Z">
          <w:pPr>
            <w:pStyle w:val="WTStep"/>
          </w:pPr>
        </w:pPrChange>
      </w:pPr>
      <w:ins w:id="1052" w:author="Roy Prins" w:date="2017-05-24T15:17:00Z">
        <w:r>
          <w:t xml:space="preserve">Open project </w:t>
        </w:r>
        <w:proofErr w:type="spellStart"/>
        <w:r>
          <w:t>AcmeBankingServices</w:t>
        </w:r>
        <w:proofErr w:type="spellEnd"/>
        <w:r>
          <w:t>.</w:t>
        </w:r>
      </w:ins>
      <w:del w:id="1053" w:author="Roy Prins" w:date="2017-05-24T15:17:00Z">
        <w:r w:rsidR="00F465FC" w:rsidDel="00F71770">
          <w:delText>.</w:delText>
        </w:r>
      </w:del>
    </w:p>
    <w:p w14:paraId="24D5B72B" w14:textId="7E2BE1E4" w:rsidR="00F465FC" w:rsidRDefault="00F465FC" w:rsidP="00F465FC">
      <w:pPr>
        <w:pStyle w:val="WTStep"/>
      </w:pPr>
      <w:r>
        <w:t>Copy flow configuration file transferservice.xml</w:t>
      </w:r>
      <w:del w:id="1054" w:author="Jeanette Stallons" w:date="2017-04-17T21:13:00Z">
        <w:r w:rsidDel="00E10DF0">
          <w:delText>.</w:delText>
        </w:r>
        <w:r w:rsidR="00F37B60" w:rsidDel="00E10DF0">
          <w:delText xml:space="preserve"> T</w:delText>
        </w:r>
      </w:del>
      <w:ins w:id="1055" w:author="Roy Prins" w:date="2017-05-24T12:55:00Z">
        <w:r w:rsidR="00FF0556">
          <w:t xml:space="preserve"> using CTRL+C/CTRL+V or CMD+C/CMD+V on respectively Windows or </w:t>
        </w:r>
        <w:proofErr w:type="spellStart"/>
        <w:r w:rsidR="00FF0556">
          <w:t>macOS</w:t>
        </w:r>
        <w:proofErr w:type="spellEnd"/>
        <w:r w:rsidR="00FF0556">
          <w:t>.</w:t>
        </w:r>
      </w:ins>
      <w:ins w:id="1056" w:author="Jeanette Stallons" w:date="2017-04-17T21:13:00Z">
        <w:del w:id="1057" w:author="Roy Prins" w:date="2017-05-24T12:55:00Z">
          <w:r w:rsidR="00E10DF0" w:rsidDel="00FF0556">
            <w:delText>; t</w:delText>
          </w:r>
        </w:del>
      </w:ins>
      <w:del w:id="1058" w:author="Roy Prins" w:date="2017-05-24T12:55:00Z">
        <w:r w:rsidR="00F37B60" w:rsidDel="00FF0556">
          <w:delText>his will leave the original flow intact.</w:delText>
        </w:r>
      </w:del>
    </w:p>
    <w:p w14:paraId="2ADA7883" w14:textId="53645A8D" w:rsidR="00F465FC" w:rsidRDefault="00F465FC" w:rsidP="00F465FC">
      <w:pPr>
        <w:pStyle w:val="WTStep"/>
      </w:pPr>
      <w:r>
        <w:t>Rename to copied file to transferservice-refactored.xml.</w:t>
      </w:r>
    </w:p>
    <w:p w14:paraId="03A7B200" w14:textId="7CE14FD0" w:rsidR="00F465FC" w:rsidRDefault="00F465FC" w:rsidP="00F465FC">
      <w:pPr>
        <w:pStyle w:val="WTStep"/>
      </w:pPr>
      <w:r>
        <w:t>Open transferservice-refactored.xml.</w:t>
      </w:r>
    </w:p>
    <w:p w14:paraId="60D6FABE" w14:textId="2916AF6B" w:rsidR="00807834" w:rsidRDefault="00977390" w:rsidP="00E35426">
      <w:pPr>
        <w:pStyle w:val="WTStep"/>
      </w:pPr>
      <w:r>
        <w:t>Rename the flow to “</w:t>
      </w:r>
      <w:proofErr w:type="spellStart"/>
      <w:r>
        <w:t>transferServiceAquisitionFlow</w:t>
      </w:r>
      <w:proofErr w:type="spellEnd"/>
      <w:r>
        <w:t>”.</w:t>
      </w:r>
    </w:p>
    <w:p w14:paraId="325E35F3" w14:textId="373836E3" w:rsidR="00807834" w:rsidRPr="00807834" w:rsidRDefault="00807834">
      <w:pPr>
        <w:pStyle w:val="WTstepsheading"/>
      </w:pPr>
      <w:r w:rsidRPr="00807834">
        <w:t xml:space="preserve">Refactor </w:t>
      </w:r>
      <w:del w:id="1059" w:author="Roy Prins" w:date="2017-05-26T13:07:00Z">
        <w:r w:rsidRPr="00807834" w:rsidDel="004C29E1">
          <w:delText xml:space="preserve">names </w:delText>
        </w:r>
      </w:del>
      <w:ins w:id="1060" w:author="Roy Prins" w:date="2017-05-26T13:07:00Z">
        <w:r w:rsidR="004C29E1">
          <w:t>properties</w:t>
        </w:r>
        <w:r w:rsidR="004C29E1" w:rsidRPr="00807834">
          <w:t xml:space="preserve"> </w:t>
        </w:r>
      </w:ins>
      <w:r w:rsidRPr="00807834">
        <w:t>to avoid conflicts</w:t>
      </w:r>
    </w:p>
    <w:p w14:paraId="4143E599" w14:textId="01A4064A" w:rsidR="00F465FC" w:rsidRDefault="00F465FC" w:rsidP="00F465FC">
      <w:pPr>
        <w:pStyle w:val="WTStep"/>
      </w:pPr>
      <w:r>
        <w:t>Select the HTTP inbound endpoint.</w:t>
      </w:r>
    </w:p>
    <w:p w14:paraId="64CC0335" w14:textId="6C2BD864" w:rsidR="00F465FC" w:rsidRDefault="00F465FC" w:rsidP="00F465FC">
      <w:pPr>
        <w:pStyle w:val="WTStep"/>
      </w:pPr>
      <w:r>
        <w:t>Change the Path to “/transferservice2”.</w:t>
      </w:r>
    </w:p>
    <w:p w14:paraId="0CEF0A27" w14:textId="608578F6" w:rsidR="00807834" w:rsidRDefault="00F465FC" w:rsidP="00E35426">
      <w:pPr>
        <w:pStyle w:val="WTStep"/>
      </w:pPr>
      <w:r>
        <w:t>Save your changes</w:t>
      </w:r>
      <w:ins w:id="1061" w:author="Jeanette Stallons" w:date="2017-04-17T21:13:00Z">
        <w:r w:rsidR="00E10DF0">
          <w:t>; a</w:t>
        </w:r>
      </w:ins>
      <w:del w:id="1062" w:author="Jeanette Stallons" w:date="2017-04-17T21:13:00Z">
        <w:r w:rsidDel="00E10DF0">
          <w:delText>. A</w:delText>
        </w:r>
      </w:del>
      <w:r>
        <w:t>ny error messages should disappear.</w:t>
      </w:r>
    </w:p>
    <w:p w14:paraId="49652241" w14:textId="7644550A" w:rsidR="00807834" w:rsidRPr="00807834" w:rsidRDefault="00807834">
      <w:pPr>
        <w:pStyle w:val="WTstepsheading"/>
      </w:pPr>
      <w:r w:rsidRPr="00807834">
        <w:t>Create new flows</w:t>
      </w:r>
    </w:p>
    <w:p w14:paraId="10E8D389" w14:textId="44D8D9AC" w:rsidR="00F465FC" w:rsidRDefault="00977390" w:rsidP="00F465FC">
      <w:pPr>
        <w:pStyle w:val="WTStep"/>
      </w:pPr>
      <w:r>
        <w:t>Create a new flow named “</w:t>
      </w:r>
      <w:proofErr w:type="spellStart"/>
      <w:r>
        <w:t>splitTransfersFlow</w:t>
      </w:r>
      <w:proofErr w:type="spellEnd"/>
      <w:r>
        <w:t>”</w:t>
      </w:r>
      <w:ins w:id="1063" w:author="Roy Prins" w:date="2017-05-26T13:07:00Z">
        <w:r w:rsidR="005A17D4">
          <w:t xml:space="preserve"> by dragging a Flow scope</w:t>
        </w:r>
      </w:ins>
      <w:ins w:id="1064" w:author="Roy Prins" w:date="2017-05-26T13:08:00Z">
        <w:r w:rsidR="005A17D4">
          <w:t xml:space="preserve"> element from the Palette to the canvas</w:t>
        </w:r>
      </w:ins>
      <w:r>
        <w:t>.</w:t>
      </w:r>
    </w:p>
    <w:p w14:paraId="5D2F184E" w14:textId="4280D581" w:rsidR="00977390" w:rsidRDefault="00A25D21" w:rsidP="00F465FC">
      <w:pPr>
        <w:pStyle w:val="WTStep"/>
      </w:pPr>
      <w:r>
        <w:t xml:space="preserve">Create </w:t>
      </w:r>
      <w:del w:id="1065" w:author="Roy Prins" w:date="2017-05-26T13:08:00Z">
        <w:r w:rsidDel="005A17D4">
          <w:delText>a new</w:delText>
        </w:r>
      </w:del>
      <w:ins w:id="1066" w:author="Roy Prins" w:date="2017-05-26T13:08:00Z">
        <w:r w:rsidR="005A17D4">
          <w:t>another</w:t>
        </w:r>
      </w:ins>
      <w:r>
        <w:t xml:space="preserve"> flow named “</w:t>
      </w:r>
      <w:proofErr w:type="spellStart"/>
      <w:r w:rsidR="002F33C4">
        <w:t>transferServiceProcessingFlow</w:t>
      </w:r>
      <w:proofErr w:type="spellEnd"/>
      <w:r>
        <w:t>”.</w:t>
      </w:r>
    </w:p>
    <w:p w14:paraId="11D97315" w14:textId="590F8530" w:rsidR="00A25D21" w:rsidRDefault="00807834" w:rsidP="00F465FC">
      <w:pPr>
        <w:pStyle w:val="WTStep"/>
      </w:pPr>
      <w:del w:id="1067" w:author="Roy Prins" w:date="2017-05-26T13:09:00Z">
        <w:r w:rsidDel="004F177D">
          <w:rPr>
            <w:noProof/>
            <w:lang w:val="en-GB" w:eastAsia="en-GB"/>
          </w:rPr>
          <w:drawing>
            <wp:anchor distT="0" distB="0" distL="114300" distR="114300" simplePos="0" relativeHeight="251687936" behindDoc="0" locked="0" layoutInCell="1" allowOverlap="1" wp14:anchorId="038E3CB2" wp14:editId="2339152D">
              <wp:simplePos x="0" y="0"/>
              <wp:positionH relativeFrom="column">
                <wp:posOffset>463550</wp:posOffset>
              </wp:positionH>
              <wp:positionV relativeFrom="paragraph">
                <wp:posOffset>532765</wp:posOffset>
              </wp:positionV>
              <wp:extent cx="2654300" cy="2117725"/>
              <wp:effectExtent l="25400" t="25400" r="114300" b="92075"/>
              <wp:wrapTopAndBottom/>
              <wp:docPr id="34" name="Picture 34" descr="/Users/royprins/Desktop/Screen Shot 2017-04-16 at 23.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royprins/Desktop/Screen Shot 2017-04-16 at 23.14.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54300" cy="211772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30176D">
        <w:t>Move components “Process transfer” and “Audit transfer”</w:t>
      </w:r>
      <w:ins w:id="1068" w:author="Roy Prins" w:date="2017-05-26T13:09:00Z">
        <w:r w:rsidR="004F177D">
          <w:t xml:space="preserve"> from flow </w:t>
        </w:r>
        <w:proofErr w:type="spellStart"/>
        <w:r w:rsidR="004F177D">
          <w:t>transferServiceAquisitionFlow</w:t>
        </w:r>
      </w:ins>
      <w:proofErr w:type="spellEnd"/>
      <w:r w:rsidR="0030176D">
        <w:t xml:space="preserve"> to flow </w:t>
      </w:r>
      <w:proofErr w:type="spellStart"/>
      <w:r w:rsidR="002F33C4">
        <w:t>transferServiceProcessingFlow</w:t>
      </w:r>
      <w:proofErr w:type="spellEnd"/>
      <w:ins w:id="1069" w:author="Roy Prins" w:date="2017-05-26T13:10:00Z">
        <w:r w:rsidR="004F177D">
          <w:t xml:space="preserve"> by dragging them.</w:t>
        </w:r>
      </w:ins>
      <w:ins w:id="1070" w:author="Jeanette Stallons" w:date="2017-04-17T21:13:00Z">
        <w:del w:id="1071" w:author="Roy Prins" w:date="2017-05-26T13:10:00Z">
          <w:r w:rsidR="00E10DF0" w:rsidDel="004F177D">
            <w:delText>.</w:delText>
          </w:r>
        </w:del>
      </w:ins>
      <w:del w:id="1072" w:author="Jeanette Stallons" w:date="2017-04-17T21:13:00Z">
        <w:r w:rsidR="0030176D" w:rsidDel="00E10DF0">
          <w:delText>.</w:delText>
        </w:r>
      </w:del>
    </w:p>
    <w:p w14:paraId="5F8E3123" w14:textId="5E15ECD6" w:rsidR="0079416B" w:rsidRPr="0079416B" w:rsidRDefault="0079416B">
      <w:pPr>
        <w:pStyle w:val="WTstepsheading"/>
      </w:pPr>
      <w:r>
        <w:t xml:space="preserve">Add asynchronous behavior to </w:t>
      </w:r>
      <w:proofErr w:type="spellStart"/>
      <w:r>
        <w:t>transferService</w:t>
      </w:r>
      <w:proofErr w:type="spellEnd"/>
    </w:p>
    <w:p w14:paraId="7D5B4D3F" w14:textId="43755562" w:rsidR="002F33C4" w:rsidRDefault="008B0963" w:rsidP="00E44521">
      <w:pPr>
        <w:pStyle w:val="WTStep"/>
      </w:pPr>
      <w:del w:id="1073" w:author="Roy Prins" w:date="2017-05-26T13:10:00Z">
        <w:r w:rsidDel="004F177D">
          <w:rPr>
            <w:noProof/>
            <w:lang w:val="en-GB" w:eastAsia="en-GB"/>
          </w:rPr>
          <w:drawing>
            <wp:anchor distT="0" distB="0" distL="114300" distR="114300" simplePos="0" relativeHeight="251688960" behindDoc="0" locked="0" layoutInCell="1" allowOverlap="1" wp14:anchorId="138EAC89" wp14:editId="07596D5E">
              <wp:simplePos x="0" y="0"/>
              <wp:positionH relativeFrom="column">
                <wp:posOffset>454660</wp:posOffset>
              </wp:positionH>
              <wp:positionV relativeFrom="paragraph">
                <wp:posOffset>805724</wp:posOffset>
              </wp:positionV>
              <wp:extent cx="2663190" cy="1139825"/>
              <wp:effectExtent l="25400" t="25400" r="105410" b="104775"/>
              <wp:wrapTopAndBottom/>
              <wp:docPr id="35" name="Picture 35" descr="/Users/royprins/Desktop/Screen Shot 2017-04-17 at 06.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royprins/Desktop/Screen Shot 2017-04-17 at 06.13.2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3190" cy="113982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del>
      <w:r w:rsidR="002F33C4">
        <w:t xml:space="preserve">Add a Request-Reply scope to </w:t>
      </w:r>
      <w:proofErr w:type="spellStart"/>
      <w:r w:rsidR="002F33C4">
        <w:t>transferServiceAquisitionFlow</w:t>
      </w:r>
      <w:proofErr w:type="spellEnd"/>
      <w:r w:rsidR="002F33C4">
        <w:t xml:space="preserve">, directly after </w:t>
      </w:r>
      <w:proofErr w:type="spellStart"/>
      <w:r w:rsidR="002F33C4">
        <w:t>StringToTransferListTransformer</w:t>
      </w:r>
      <w:proofErr w:type="spellEnd"/>
      <w:r w:rsidR="002F33C4">
        <w:t>, but before the set Payload transformer.</w:t>
      </w:r>
    </w:p>
    <w:p w14:paraId="72B5AE33" w14:textId="76CA8A60" w:rsidR="000D16E1" w:rsidRDefault="000D16E1" w:rsidP="00E44521">
      <w:pPr>
        <w:pStyle w:val="WTStep"/>
      </w:pPr>
      <w:r>
        <w:t>Add a VM</w:t>
      </w:r>
      <w:r w:rsidR="002201D0">
        <w:t xml:space="preserve"> transport element in both request and reply </w:t>
      </w:r>
      <w:r w:rsidR="008B0963">
        <w:t>sections.</w:t>
      </w:r>
    </w:p>
    <w:p w14:paraId="32857695" w14:textId="5DD7CFB7" w:rsidR="008B0963" w:rsidRDefault="00BD6B4B" w:rsidP="00F465FC">
      <w:pPr>
        <w:pStyle w:val="WTStep"/>
      </w:pPr>
      <w:r>
        <w:lastRenderedPageBreak/>
        <w:t>Select the VM transport in the Request section</w:t>
      </w:r>
      <w:del w:id="1074" w:author="Jeanette Stallons" w:date="2017-04-17T21:13:00Z">
        <w:r w:rsidDel="00E10DF0">
          <w:delText>. S</w:delText>
        </w:r>
      </w:del>
      <w:ins w:id="1075" w:author="Jeanette Stallons" w:date="2017-04-17T21:13:00Z">
        <w:r w:rsidR="00E10DF0">
          <w:t xml:space="preserve"> and s</w:t>
        </w:r>
      </w:ins>
      <w:r>
        <w:t>et the Queue Path to “</w:t>
      </w:r>
      <w:del w:id="1076" w:author="Roy Prins" w:date="2017-05-26T13:12:00Z">
        <w:r w:rsidDel="004F177D">
          <w:delText>splitttransfers</w:delText>
        </w:r>
      </w:del>
      <w:ins w:id="1077" w:author="Roy Prins" w:date="2017-05-26T13:12:00Z">
        <w:r w:rsidR="004F177D">
          <w:t>split</w:t>
        </w:r>
      </w:ins>
      <w:r>
        <w:t>”.</w:t>
      </w:r>
    </w:p>
    <w:p w14:paraId="2F63FE7A" w14:textId="2F639E6B" w:rsidR="00BD6B4B" w:rsidRDefault="00BD6B4B" w:rsidP="00F465FC">
      <w:pPr>
        <w:pStyle w:val="WTStep"/>
      </w:pPr>
      <w:r>
        <w:t>Sele</w:t>
      </w:r>
      <w:r w:rsidR="003F2481">
        <w:t>ct the VM transport in the Repl</w:t>
      </w:r>
      <w:r>
        <w:t>y section</w:t>
      </w:r>
      <w:ins w:id="1078" w:author="Jeanette Stallons" w:date="2017-04-17T21:13:00Z">
        <w:r w:rsidR="00E10DF0">
          <w:t xml:space="preserve"> and s</w:t>
        </w:r>
      </w:ins>
      <w:del w:id="1079" w:author="Jeanette Stallons" w:date="2017-04-17T21:13:00Z">
        <w:r w:rsidDel="00E10DF0">
          <w:delText>. S</w:delText>
        </w:r>
      </w:del>
      <w:r>
        <w:t>et the Queue Path to “</w:t>
      </w:r>
      <w:r w:rsidR="00F43390">
        <w:t>return</w:t>
      </w:r>
      <w:r>
        <w:t>”.</w:t>
      </w:r>
    </w:p>
    <w:p w14:paraId="32EFF9C8" w14:textId="20F3D799" w:rsidR="00BD6B4B" w:rsidRDefault="00BD6B4B" w:rsidP="00F465FC">
      <w:pPr>
        <w:pStyle w:val="WTStep"/>
      </w:pPr>
      <w:r>
        <w:t>Make sure the Exchange Pattern for both VM transports it set to “one-way (Default)”.</w:t>
      </w:r>
    </w:p>
    <w:p w14:paraId="2AE9A04C" w14:textId="2640AD5A" w:rsidR="002F33C4" w:rsidRDefault="00807834" w:rsidP="00F465FC">
      <w:pPr>
        <w:pStyle w:val="WTStep"/>
      </w:pPr>
      <w:r>
        <w:t xml:space="preserve">Add </w:t>
      </w:r>
      <w:r w:rsidR="0079416B">
        <w:t>a Collection Splitter element to</w:t>
      </w:r>
      <w:r w:rsidR="003626DD">
        <w:t xml:space="preserve"> the process section of</w:t>
      </w:r>
      <w:r w:rsidR="0079416B">
        <w:t xml:space="preserve"> </w:t>
      </w:r>
      <w:proofErr w:type="spellStart"/>
      <w:r w:rsidR="0079416B">
        <w:t>splitTransfersFlow</w:t>
      </w:r>
      <w:proofErr w:type="spellEnd"/>
      <w:r w:rsidR="0079416B">
        <w:t>.</w:t>
      </w:r>
    </w:p>
    <w:p w14:paraId="495E1E91" w14:textId="27195379" w:rsidR="0079416B" w:rsidRDefault="0079416B" w:rsidP="00F465FC">
      <w:pPr>
        <w:pStyle w:val="WTStep"/>
      </w:pPr>
      <w:r>
        <w:t>A</w:t>
      </w:r>
      <w:r w:rsidR="00A30619">
        <w:t>t the beginning</w:t>
      </w:r>
      <w:r w:rsidR="001841F5">
        <w:t xml:space="preserve"> and end</w:t>
      </w:r>
      <w:r w:rsidR="00A30619">
        <w:t xml:space="preserve"> of</w:t>
      </w:r>
      <w:ins w:id="1080" w:author="Roy Prins" w:date="2017-05-26T13:13:00Z">
        <w:r w:rsidR="00AE6049">
          <w:t xml:space="preserve"> both</w:t>
        </w:r>
      </w:ins>
      <w:r w:rsidR="00A30619">
        <w:t xml:space="preserve"> </w:t>
      </w:r>
      <w:proofErr w:type="spellStart"/>
      <w:r w:rsidR="00A30619">
        <w:t>splitTransfersFlow</w:t>
      </w:r>
      <w:proofErr w:type="spellEnd"/>
      <w:r w:rsidR="00A30619">
        <w:t xml:space="preserve"> and </w:t>
      </w:r>
      <w:proofErr w:type="spellStart"/>
      <w:r w:rsidR="00A30619">
        <w:t>transferServiceProcessingFlow</w:t>
      </w:r>
      <w:proofErr w:type="spellEnd"/>
      <w:r w:rsidR="00A30619">
        <w:t xml:space="preserve">, add VM </w:t>
      </w:r>
      <w:r w:rsidR="003626DD">
        <w:t>transport elements.</w:t>
      </w:r>
    </w:p>
    <w:p w14:paraId="37425497" w14:textId="03A01E3A" w:rsidR="003626DD" w:rsidRDefault="003626DD" w:rsidP="00F465FC">
      <w:pPr>
        <w:pStyle w:val="WTStep"/>
      </w:pPr>
      <w:r>
        <w:t xml:space="preserve">Set the Queue Path of the </w:t>
      </w:r>
      <w:r w:rsidR="001841F5">
        <w:t xml:space="preserve">inbound </w:t>
      </w:r>
      <w:r>
        <w:t xml:space="preserve">VM </w:t>
      </w:r>
      <w:r w:rsidR="001841F5">
        <w:t>endpoint</w:t>
      </w:r>
      <w:r>
        <w:t xml:space="preserve"> in </w:t>
      </w:r>
      <w:proofErr w:type="spellStart"/>
      <w:r>
        <w:t>splitTransfersFlow</w:t>
      </w:r>
      <w:proofErr w:type="spellEnd"/>
      <w:r>
        <w:t xml:space="preserve"> to “</w:t>
      </w:r>
      <w:del w:id="1081" w:author="Roy Prins" w:date="2017-05-26T13:14:00Z">
        <w:r w:rsidDel="00AE6049">
          <w:delText>splitttransfers</w:delText>
        </w:r>
      </w:del>
      <w:ins w:id="1082" w:author="Roy Prins" w:date="2017-05-26T13:14:00Z">
        <w:r w:rsidR="00AE6049">
          <w:t>split</w:t>
        </w:r>
      </w:ins>
      <w:r>
        <w:t>”.</w:t>
      </w:r>
    </w:p>
    <w:p w14:paraId="15BED1F1" w14:textId="3B87B140" w:rsidR="001841F5" w:rsidRDefault="001841F5" w:rsidP="00F465FC">
      <w:pPr>
        <w:pStyle w:val="WTStep"/>
      </w:pPr>
      <w:r>
        <w:t xml:space="preserve">Set the Queue Path of the outbound VM endpoint in </w:t>
      </w:r>
      <w:proofErr w:type="spellStart"/>
      <w:r>
        <w:t>splitTransfersFlow</w:t>
      </w:r>
      <w:proofErr w:type="spellEnd"/>
      <w:r>
        <w:t xml:space="preserve"> to “</w:t>
      </w:r>
      <w:del w:id="1083" w:author="Roy Prins" w:date="2017-05-26T13:14:00Z">
        <w:r w:rsidDel="00AE6049">
          <w:delText>processtransfers</w:delText>
        </w:r>
      </w:del>
      <w:ins w:id="1084" w:author="Roy Prins" w:date="2017-05-26T13:14:00Z">
        <w:r w:rsidR="00AE6049">
          <w:t>process</w:t>
        </w:r>
      </w:ins>
      <w:r>
        <w:t>”.</w:t>
      </w:r>
    </w:p>
    <w:p w14:paraId="38A9EDA4" w14:textId="6391B486" w:rsidR="003626DD" w:rsidRDefault="001841F5" w:rsidP="00F465FC">
      <w:pPr>
        <w:pStyle w:val="WTStep"/>
      </w:pPr>
      <w:r>
        <w:t xml:space="preserve">Set the Queue Path of the inbound VM endpoint in </w:t>
      </w:r>
      <w:proofErr w:type="spellStart"/>
      <w:ins w:id="1085" w:author="Roy Prins" w:date="2017-04-18T21:25:00Z">
        <w:r w:rsidR="00827C6F">
          <w:t>transferServiceProcessingFlow</w:t>
        </w:r>
        <w:proofErr w:type="spellEnd"/>
        <w:r w:rsidR="00827C6F" w:rsidDel="00827C6F">
          <w:t xml:space="preserve"> </w:t>
        </w:r>
      </w:ins>
      <w:del w:id="1086" w:author="Roy Prins" w:date="2017-04-18T21:25:00Z">
        <w:r w:rsidDel="00827C6F">
          <w:delText xml:space="preserve">transferProcessingFlow </w:delText>
        </w:r>
      </w:del>
      <w:r>
        <w:t>to “</w:t>
      </w:r>
      <w:del w:id="1087" w:author="Roy Prins" w:date="2017-05-26T13:14:00Z">
        <w:r w:rsidDel="00AE6049">
          <w:delText>processtransfers</w:delText>
        </w:r>
      </w:del>
      <w:ins w:id="1088" w:author="Roy Prins" w:date="2017-05-26T13:14:00Z">
        <w:r w:rsidR="00AE6049">
          <w:t>process</w:t>
        </w:r>
      </w:ins>
      <w:r>
        <w:t>”.</w:t>
      </w:r>
    </w:p>
    <w:p w14:paraId="0EB4CA34" w14:textId="3C95ABAF" w:rsidR="001841F5" w:rsidRDefault="001841F5" w:rsidP="00E35426">
      <w:pPr>
        <w:pStyle w:val="WTStep"/>
        <w:rPr>
          <w:ins w:id="1089" w:author="Roy Prins" w:date="2017-05-26T13:42:00Z"/>
        </w:rPr>
      </w:pPr>
      <w:r>
        <w:t xml:space="preserve">Set the Queue Path of the outbound VM endpoint in </w:t>
      </w:r>
      <w:proofErr w:type="spellStart"/>
      <w:ins w:id="1090" w:author="Roy Prins" w:date="2017-04-18T21:25:00Z">
        <w:r w:rsidR="00827C6F">
          <w:t>transferServiceProcessingFlow</w:t>
        </w:r>
        <w:proofErr w:type="spellEnd"/>
        <w:r w:rsidR="00827C6F" w:rsidDel="00827C6F">
          <w:t xml:space="preserve"> </w:t>
        </w:r>
      </w:ins>
      <w:del w:id="1091" w:author="Roy Prins" w:date="2017-04-18T21:25:00Z">
        <w:r w:rsidDel="00827C6F">
          <w:delText xml:space="preserve">transferProcessingFlow </w:delText>
        </w:r>
      </w:del>
      <w:r>
        <w:t>to “</w:t>
      </w:r>
      <w:r w:rsidR="00F43390">
        <w:t>return</w:t>
      </w:r>
      <w:r>
        <w:t>”.</w:t>
      </w:r>
    </w:p>
    <w:p w14:paraId="27A130FF" w14:textId="385D0FCE" w:rsidR="00615474" w:rsidRDefault="00615474">
      <w:pPr>
        <w:pStyle w:val="WTStep"/>
        <w:numPr>
          <w:ilvl w:val="0"/>
          <w:numId w:val="0"/>
        </w:numPr>
        <w:ind w:left="360"/>
        <w:pPrChange w:id="1092" w:author="Roy Prins" w:date="2017-05-26T13:42:00Z">
          <w:pPr>
            <w:pStyle w:val="WTStep"/>
          </w:pPr>
        </w:pPrChange>
      </w:pPr>
      <w:ins w:id="1093" w:author="Roy Prins" w:date="2017-05-26T13:42:00Z">
        <w:r w:rsidRPr="00615474">
          <w:rPr>
            <w:noProof/>
            <w:lang w:val="en-GB" w:eastAsia="en-GB"/>
          </w:rPr>
          <w:drawing>
            <wp:inline distT="0" distB="0" distL="0" distR="0" wp14:anchorId="65342A53" wp14:editId="4A4F889B">
              <wp:extent cx="3588385" cy="11718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6457" cy="1194113"/>
                      </a:xfrm>
                      <a:prstGeom prst="rect">
                        <a:avLst/>
                      </a:prstGeom>
                    </pic:spPr>
                  </pic:pic>
                </a:graphicData>
              </a:graphic>
            </wp:inline>
          </w:drawing>
        </w:r>
      </w:ins>
    </w:p>
    <w:p w14:paraId="48BDF678" w14:textId="3AA541AB" w:rsidR="001841F5" w:rsidRPr="001841F5" w:rsidRDefault="001841F5">
      <w:pPr>
        <w:pStyle w:val="WTstepsheading"/>
      </w:pPr>
      <w:r w:rsidRPr="001841F5">
        <w:t>Finishing up</w:t>
      </w:r>
    </w:p>
    <w:p w14:paraId="16CAEF50" w14:textId="380353E0" w:rsidR="003F2481" w:rsidRDefault="003F2481" w:rsidP="00F465FC">
      <w:pPr>
        <w:pStyle w:val="WTStep"/>
      </w:pPr>
      <w:r>
        <w:t xml:space="preserve">Add a Logger component before the Collection Splitter in </w:t>
      </w:r>
      <w:proofErr w:type="spellStart"/>
      <w:r>
        <w:t>splitTransfersFlow</w:t>
      </w:r>
      <w:proofErr w:type="spellEnd"/>
      <w:r>
        <w:t>.</w:t>
      </w:r>
    </w:p>
    <w:p w14:paraId="54EA3515" w14:textId="11B86277" w:rsidR="003F2481" w:rsidRDefault="003F2481" w:rsidP="00F465FC">
      <w:pPr>
        <w:pStyle w:val="WTStep"/>
      </w:pPr>
      <w:r>
        <w:t>Set the log message to</w:t>
      </w:r>
    </w:p>
    <w:p w14:paraId="39BFE4C6" w14:textId="2F9408C9" w:rsidR="003F2481" w:rsidRPr="005E6A4C" w:rsidRDefault="003F2481" w:rsidP="003F2481">
      <w:pPr>
        <w:pStyle w:val="Code"/>
        <w:rPr>
          <w:sz w:val="20"/>
          <w:szCs w:val="20"/>
          <w:lang w:val="en-GB"/>
        </w:rPr>
      </w:pPr>
      <w:proofErr w:type="gramStart"/>
      <w:r w:rsidRPr="00177241">
        <w:rPr>
          <w:sz w:val="20"/>
          <w:szCs w:val="20"/>
          <w:lang w:val="en-GB"/>
        </w:rPr>
        <w:t>#[</w:t>
      </w:r>
      <w:proofErr w:type="gramEnd"/>
      <w:r w:rsidRPr="00177241">
        <w:rPr>
          <w:sz w:val="20"/>
          <w:szCs w:val="20"/>
          <w:lang w:val="en-GB"/>
        </w:rPr>
        <w:t>'Processing ' +</w:t>
      </w:r>
      <w:proofErr w:type="spellStart"/>
      <w:r w:rsidRPr="00177241">
        <w:rPr>
          <w:sz w:val="20"/>
          <w:szCs w:val="20"/>
          <w:lang w:val="en-GB"/>
        </w:rPr>
        <w:t>message.payload.size</w:t>
      </w:r>
      <w:proofErr w:type="spellEnd"/>
      <w:r w:rsidRPr="00177241">
        <w:rPr>
          <w:sz w:val="20"/>
          <w:szCs w:val="20"/>
          <w:lang w:val="en-GB"/>
        </w:rPr>
        <w:t>() +'  transfers']</w:t>
      </w:r>
    </w:p>
    <w:p w14:paraId="729E4832" w14:textId="394D25F5" w:rsidR="001841F5" w:rsidRDefault="001841F5" w:rsidP="00F465FC">
      <w:pPr>
        <w:pStyle w:val="WTStep"/>
        <w:rPr>
          <w:ins w:id="1094" w:author="Roy Prins" w:date="2017-05-26T13:41:00Z"/>
        </w:rPr>
      </w:pPr>
      <w:r>
        <w:t xml:space="preserve">Add a Collection Aggregator between the two Java component in </w:t>
      </w:r>
      <w:proofErr w:type="spellStart"/>
      <w:ins w:id="1095" w:author="Roy Prins" w:date="2017-04-18T21:25:00Z">
        <w:r w:rsidR="00827C6F">
          <w:t>transferServiceProcessingFlow</w:t>
        </w:r>
      </w:ins>
      <w:proofErr w:type="spellEnd"/>
      <w:del w:id="1096" w:author="Roy Prins" w:date="2017-04-18T21:25:00Z">
        <w:r w:rsidDel="00827C6F">
          <w:delText>transferProcessingFlow</w:delText>
        </w:r>
      </w:del>
      <w:r>
        <w:t>.</w:t>
      </w:r>
    </w:p>
    <w:p w14:paraId="372CF9A0" w14:textId="36E6D36D" w:rsidR="00615474" w:rsidRDefault="00615474">
      <w:pPr>
        <w:pStyle w:val="WTStep"/>
        <w:numPr>
          <w:ilvl w:val="0"/>
          <w:numId w:val="0"/>
        </w:numPr>
        <w:ind w:left="360"/>
        <w:pPrChange w:id="1097" w:author="Roy Prins" w:date="2017-05-26T13:41:00Z">
          <w:pPr>
            <w:pStyle w:val="WTStep"/>
          </w:pPr>
        </w:pPrChange>
      </w:pPr>
      <w:ins w:id="1098" w:author="Roy Prins" w:date="2017-05-26T13:41:00Z">
        <w:r w:rsidRPr="00615474">
          <w:rPr>
            <w:noProof/>
            <w:lang w:val="en-GB" w:eastAsia="en-GB"/>
          </w:rPr>
          <w:drawing>
            <wp:inline distT="0" distB="0" distL="0" distR="0" wp14:anchorId="5049C521" wp14:editId="44AC9A34">
              <wp:extent cx="4561281" cy="1272000"/>
              <wp:effectExtent l="0" t="0" r="1079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7238" cy="1295971"/>
                      </a:xfrm>
                      <a:prstGeom prst="rect">
                        <a:avLst/>
                      </a:prstGeom>
                    </pic:spPr>
                  </pic:pic>
                </a:graphicData>
              </a:graphic>
            </wp:inline>
          </w:drawing>
        </w:r>
      </w:ins>
    </w:p>
    <w:p w14:paraId="6C941A6C" w14:textId="5F9AA926" w:rsidR="00B97D13" w:rsidRDefault="00B97D13" w:rsidP="00E35426">
      <w:pPr>
        <w:pStyle w:val="WTStep"/>
      </w:pPr>
      <w:r>
        <w:t>Run the application.</w:t>
      </w:r>
    </w:p>
    <w:p w14:paraId="4385E18A" w14:textId="022A4F17" w:rsidR="00B97D13" w:rsidRPr="00B97D13" w:rsidRDefault="00B97D13">
      <w:pPr>
        <w:pStyle w:val="WTstepsheading"/>
      </w:pPr>
      <w:r w:rsidRPr="00B97D13">
        <w:t>Testing the application</w:t>
      </w:r>
    </w:p>
    <w:p w14:paraId="0D016DF3" w14:textId="06803845" w:rsidR="00056E48" w:rsidRDefault="00056E48" w:rsidP="00056E48">
      <w:pPr>
        <w:pStyle w:val="WTStep"/>
      </w:pPr>
      <w:r>
        <w:t>Start JMeter.</w:t>
      </w:r>
    </w:p>
    <w:p w14:paraId="7FFB5833" w14:textId="08780282" w:rsidR="00056E48" w:rsidRDefault="00056E48" w:rsidP="00056E48">
      <w:pPr>
        <w:pStyle w:val="WTStep"/>
      </w:pPr>
      <w:r>
        <w:t>Open the project your created in Walkthrough 2-1.</w:t>
      </w:r>
    </w:p>
    <w:p w14:paraId="3CFC7657" w14:textId="5E952D5A" w:rsidR="00224DFC" w:rsidRDefault="00224DFC">
      <w:pPr>
        <w:pStyle w:val="WTStep"/>
        <w:rPr>
          <w:ins w:id="1099" w:author="Roy Prins" w:date="2017-05-26T13:38:00Z"/>
        </w:rPr>
      </w:pPr>
      <w:ins w:id="1100" w:author="Roy Prins" w:date="2017-05-26T13:38:00Z">
        <w:r>
          <w:t xml:space="preserve">Right-click </w:t>
        </w:r>
      </w:ins>
      <w:ins w:id="1101" w:author="Roy Prins" w:date="2017-05-29T13:42:00Z">
        <w:r w:rsidR="00177241">
          <w:t>thread group</w:t>
        </w:r>
      </w:ins>
      <w:ins w:id="1102" w:author="Roy Prins" w:date="2017-05-29T13:44:00Z">
        <w:r w:rsidR="00177241">
          <w:t xml:space="preserve"> </w:t>
        </w:r>
      </w:ins>
      <w:ins w:id="1103" w:author="Roy Prins" w:date="2017-05-26T13:38:00Z">
        <w:r>
          <w:t>NF002. Select “Disable”.</w:t>
        </w:r>
      </w:ins>
    </w:p>
    <w:p w14:paraId="7B8825BD" w14:textId="115FE42D" w:rsidR="00056E48" w:rsidRDefault="00056E48" w:rsidP="00056E48">
      <w:pPr>
        <w:pStyle w:val="WTStep"/>
      </w:pPr>
      <w:r>
        <w:lastRenderedPageBreak/>
        <w:t xml:space="preserve">Right-click </w:t>
      </w:r>
      <w:ins w:id="1104" w:author="Roy Prins" w:date="2017-05-29T13:42:00Z">
        <w:r w:rsidR="00177241">
          <w:t>thread group</w:t>
        </w:r>
      </w:ins>
      <w:ins w:id="1105" w:author="Roy Prins" w:date="2017-05-29T13:44:00Z">
        <w:r w:rsidR="00177241">
          <w:t xml:space="preserve"> </w:t>
        </w:r>
      </w:ins>
      <w:del w:id="1106" w:author="Jeanette Stallons" w:date="2017-04-17T21:14:00Z">
        <w:r w:rsidDel="00E10DF0">
          <w:delText xml:space="preserve">on </w:delText>
        </w:r>
      </w:del>
      <w:r>
        <w:t>NF00</w:t>
      </w:r>
      <w:ins w:id="1107" w:author="Roy Prins" w:date="2017-05-26T13:39:00Z">
        <w:r w:rsidR="00224DFC">
          <w:t>1</w:t>
        </w:r>
      </w:ins>
      <w:del w:id="1108" w:author="Roy Prins" w:date="2017-05-26T13:39:00Z">
        <w:r w:rsidDel="00224DFC">
          <w:delText>2</w:delText>
        </w:r>
      </w:del>
      <w:r>
        <w:t>. Select “</w:t>
      </w:r>
      <w:del w:id="1109" w:author="Roy Prins" w:date="2017-05-26T13:39:00Z">
        <w:r w:rsidDel="00224DFC">
          <w:delText>Disable</w:delText>
        </w:r>
      </w:del>
      <w:ins w:id="1110" w:author="Roy Prins" w:date="2017-05-26T13:39:00Z">
        <w:r w:rsidR="00224DFC">
          <w:t>Enable</w:t>
        </w:r>
      </w:ins>
      <w:r>
        <w:t>”.</w:t>
      </w:r>
    </w:p>
    <w:p w14:paraId="7F04F06B" w14:textId="732A958E" w:rsidR="00056E48" w:rsidRDefault="00056E48" w:rsidP="00056E48">
      <w:pPr>
        <w:pStyle w:val="WTStep"/>
      </w:pPr>
      <w:r>
        <w:t xml:space="preserve">Expand </w:t>
      </w:r>
      <w:ins w:id="1111" w:author="Roy Prins" w:date="2017-05-29T13:42:00Z">
        <w:r w:rsidR="00177241">
          <w:t>thread group</w:t>
        </w:r>
      </w:ins>
      <w:ins w:id="1112" w:author="Roy Prins" w:date="2017-05-29T13:44:00Z">
        <w:r w:rsidR="00177241">
          <w:t xml:space="preserve"> </w:t>
        </w:r>
      </w:ins>
      <w:r>
        <w:t>NF001.</w:t>
      </w:r>
    </w:p>
    <w:p w14:paraId="3676A66B" w14:textId="0F3A580B" w:rsidR="00056E48" w:rsidRDefault="00056E48" w:rsidP="00056E48">
      <w:pPr>
        <w:pStyle w:val="WTStep"/>
      </w:pPr>
      <w:r>
        <w:t xml:space="preserve">Make sure </w:t>
      </w:r>
      <w:ins w:id="1113" w:author="Roy Prins" w:date="2017-05-29T13:38:00Z">
        <w:r w:rsidR="00652AA4">
          <w:t xml:space="preserve">HTTP Request </w:t>
        </w:r>
      </w:ins>
      <w:r w:rsidR="00A528E9">
        <w:t>“</w:t>
      </w:r>
      <w:r>
        <w:t>Transfer service – 100 transfers</w:t>
      </w:r>
      <w:r w:rsidR="00A528E9">
        <w:t>”</w:t>
      </w:r>
      <w:r>
        <w:t xml:space="preserve"> is disabled.</w:t>
      </w:r>
    </w:p>
    <w:p w14:paraId="6DBC12A3" w14:textId="4C505DC2" w:rsidR="00056E48" w:rsidRDefault="00056E48" w:rsidP="00056E48">
      <w:pPr>
        <w:pStyle w:val="WTStep"/>
      </w:pPr>
      <w:r>
        <w:t xml:space="preserve">Make sure </w:t>
      </w:r>
      <w:ins w:id="1114" w:author="Roy Prins" w:date="2017-05-29T13:38:00Z">
        <w:r w:rsidR="00652AA4">
          <w:t xml:space="preserve">HTTP Request </w:t>
        </w:r>
      </w:ins>
      <w:r w:rsidR="00A528E9">
        <w:t>“</w:t>
      </w:r>
      <w:r>
        <w:t>Transfer service – 2000 transfers</w:t>
      </w:r>
      <w:r w:rsidR="00A528E9">
        <w:t>”</w:t>
      </w:r>
      <w:r>
        <w:t xml:space="preserve"> is enabled.</w:t>
      </w:r>
    </w:p>
    <w:p w14:paraId="57A8D707" w14:textId="4A000BE1" w:rsidR="00056E48" w:rsidDel="00177241" w:rsidRDefault="00A528E9" w:rsidP="00056E48">
      <w:pPr>
        <w:pStyle w:val="WTStep"/>
        <w:rPr>
          <w:del w:id="1115" w:author="Roy Prins" w:date="2017-05-29T13:38:00Z"/>
        </w:rPr>
      </w:pPr>
      <w:del w:id="1116" w:author="Roy Prins" w:date="2017-05-29T13:38:00Z">
        <w:r w:rsidDel="00177241">
          <w:delText>Select “Transfer service – 2000 transfers”.</w:delText>
        </w:r>
      </w:del>
    </w:p>
    <w:p w14:paraId="4FBE8811" w14:textId="0AA7F7A6" w:rsidR="00D81ED8" w:rsidRDefault="00D81ED8" w:rsidP="00D81ED8">
      <w:pPr>
        <w:pStyle w:val="WTStep"/>
      </w:pPr>
      <w:r>
        <w:t xml:space="preserve">Right-click </w:t>
      </w:r>
      <w:ins w:id="1117" w:author="Roy Prins" w:date="2017-05-29T13:42:00Z">
        <w:r w:rsidR="00177241">
          <w:t>thread group</w:t>
        </w:r>
      </w:ins>
      <w:ins w:id="1118" w:author="Roy Prins" w:date="2017-05-29T13:44:00Z">
        <w:r w:rsidR="00177241">
          <w:t xml:space="preserve"> </w:t>
        </w:r>
      </w:ins>
      <w:del w:id="1119" w:author="Jeanette Stallons" w:date="2017-04-17T21:14:00Z">
        <w:r w:rsidDel="00E10DF0">
          <w:delText xml:space="preserve">on </w:delText>
        </w:r>
      </w:del>
      <w:r>
        <w:t>NF00</w:t>
      </w:r>
      <w:ins w:id="1120" w:author="Roy Prins" w:date="2017-04-18T12:19:00Z">
        <w:r w:rsidR="00630CC2">
          <w:t>1</w:t>
        </w:r>
      </w:ins>
      <w:del w:id="1121" w:author="Roy Prins" w:date="2017-04-18T12:19:00Z">
        <w:r w:rsidDel="00630CC2">
          <w:delText>2</w:delText>
        </w:r>
      </w:del>
      <w:r>
        <w:t>. Select “Start”.</w:t>
      </w:r>
    </w:p>
    <w:p w14:paraId="242237AC" w14:textId="7512D168" w:rsidR="00D81ED8" w:rsidRDefault="007414A9" w:rsidP="00056E48">
      <w:pPr>
        <w:pStyle w:val="WTStep"/>
        <w:rPr>
          <w:ins w:id="1122" w:author="Roy Prins" w:date="2017-05-26T13:47:00Z"/>
        </w:rPr>
      </w:pPr>
      <w:r>
        <w:t>Check the results in “View Results in Table”.</w:t>
      </w:r>
    </w:p>
    <w:p w14:paraId="18E7ACBE" w14:textId="1C5D8F19" w:rsidR="00A1131E" w:rsidRDefault="00A1131E">
      <w:pPr>
        <w:pStyle w:val="WTstepsheading"/>
        <w:pPrChange w:id="1123" w:author="Roy Prins" w:date="2017-05-29T14:49:00Z">
          <w:pPr>
            <w:pStyle w:val="WTStep"/>
          </w:pPr>
        </w:pPrChange>
      </w:pPr>
      <w:ins w:id="1124" w:author="Roy Prins" w:date="2017-05-26T13:47:00Z">
        <w:r>
          <w:t>Testing the refactored flow</w:t>
        </w:r>
      </w:ins>
    </w:p>
    <w:p w14:paraId="6EBDB236" w14:textId="36A6EED9" w:rsidR="007414A9" w:rsidRDefault="007414A9" w:rsidP="007414A9">
      <w:pPr>
        <w:pStyle w:val="WTStep"/>
      </w:pPr>
      <w:r>
        <w:t>Select “Transfer service – 2000 transfers”.</w:t>
      </w:r>
    </w:p>
    <w:p w14:paraId="2BC6CD5B" w14:textId="72495A88" w:rsidR="00A528E9" w:rsidRDefault="00A528E9" w:rsidP="00056E48">
      <w:pPr>
        <w:pStyle w:val="WTStep"/>
        <w:rPr>
          <w:ins w:id="1125" w:author="Roy Prins" w:date="2017-05-26T13:48:00Z"/>
        </w:rPr>
      </w:pPr>
      <w:r>
        <w:t>Change the Path to “/transferservice2”.</w:t>
      </w:r>
    </w:p>
    <w:p w14:paraId="1F63BA14" w14:textId="57D2BDF5" w:rsidR="00A1131E" w:rsidRDefault="00A1131E">
      <w:pPr>
        <w:pStyle w:val="WTStep"/>
      </w:pPr>
      <w:ins w:id="1126" w:author="Roy Prins" w:date="2017-05-26T13:48:00Z">
        <w:r>
          <w:t>Save your changes (CTRL+S / CMD+S).</w:t>
        </w:r>
      </w:ins>
    </w:p>
    <w:p w14:paraId="617F78C7" w14:textId="1C2532DE" w:rsidR="00A528E9" w:rsidRDefault="00A528E9" w:rsidP="00056E48">
      <w:pPr>
        <w:pStyle w:val="WTStep"/>
      </w:pPr>
      <w:r>
        <w:t xml:space="preserve">Right-click </w:t>
      </w:r>
      <w:ins w:id="1127" w:author="Roy Prins" w:date="2017-05-29T13:42:00Z">
        <w:r w:rsidR="00177241">
          <w:t>thread group</w:t>
        </w:r>
      </w:ins>
      <w:ins w:id="1128" w:author="Roy Prins" w:date="2017-05-29T13:44:00Z">
        <w:r w:rsidR="00177241">
          <w:t xml:space="preserve"> </w:t>
        </w:r>
      </w:ins>
      <w:del w:id="1129" w:author="Jeanette Stallons" w:date="2017-04-17T21:14:00Z">
        <w:r w:rsidDel="00E10DF0">
          <w:delText xml:space="preserve">on </w:delText>
        </w:r>
      </w:del>
      <w:r>
        <w:t>NF00</w:t>
      </w:r>
      <w:ins w:id="1130" w:author="Roy Prins" w:date="2017-04-18T12:19:00Z">
        <w:r w:rsidR="00630CC2">
          <w:t>1</w:t>
        </w:r>
      </w:ins>
      <w:del w:id="1131" w:author="Roy Prins" w:date="2017-04-18T12:19:00Z">
        <w:r w:rsidDel="00630CC2">
          <w:delText>2</w:delText>
        </w:r>
      </w:del>
      <w:r w:rsidR="00D81ED8">
        <w:t>. Select “Start</w:t>
      </w:r>
      <w:r>
        <w:t>”.</w:t>
      </w:r>
    </w:p>
    <w:p w14:paraId="3D25D725" w14:textId="58521B46" w:rsidR="007414A9" w:rsidRDefault="007414A9" w:rsidP="007414A9">
      <w:pPr>
        <w:pStyle w:val="WTStep"/>
      </w:pPr>
      <w:r>
        <w:t>Check the results in “View Results in Table” and compare to the previous test run.</w:t>
      </w:r>
    </w:p>
    <w:p w14:paraId="19F6AFC0" w14:textId="0E8BAC75" w:rsidR="00895F3E" w:rsidDel="00A1131E" w:rsidRDefault="00895F3E" w:rsidP="007414A9">
      <w:pPr>
        <w:pStyle w:val="WTStep"/>
        <w:rPr>
          <w:del w:id="1132" w:author="Roy Prins" w:date="2017-05-26T13:48:00Z"/>
        </w:rPr>
      </w:pPr>
      <w:del w:id="1133" w:author="Roy Prins" w:date="2017-05-26T13:48:00Z">
        <w:r w:rsidDel="00A1131E">
          <w:delText>Save your changes (CTRL</w:delText>
        </w:r>
      </w:del>
      <w:ins w:id="1134" w:author="Jeanette Stallons" w:date="2017-04-17T21:14:00Z">
        <w:del w:id="1135" w:author="Roy Prins" w:date="2017-05-26T13:48:00Z">
          <w:r w:rsidR="00E10DF0" w:rsidDel="00A1131E">
            <w:delText>+</w:delText>
          </w:r>
        </w:del>
      </w:ins>
      <w:del w:id="1136" w:author="Roy Prins" w:date="2017-05-26T13:48:00Z">
        <w:r w:rsidDel="00A1131E">
          <w:delText>-S / CMD</w:delText>
        </w:r>
      </w:del>
      <w:ins w:id="1137" w:author="Jeanette Stallons" w:date="2017-04-17T21:14:00Z">
        <w:del w:id="1138" w:author="Roy Prins" w:date="2017-05-26T13:48:00Z">
          <w:r w:rsidR="00E10DF0" w:rsidDel="00A1131E">
            <w:delText>+</w:delText>
          </w:r>
        </w:del>
      </w:ins>
      <w:del w:id="1139" w:author="Roy Prins" w:date="2017-05-26T13:48:00Z">
        <w:r w:rsidDel="00A1131E">
          <w:delText>-S).</w:delText>
        </w:r>
      </w:del>
    </w:p>
    <w:p w14:paraId="1E286D3F" w14:textId="77777777" w:rsidR="00BC67C9" w:rsidRDefault="00BC67C9" w:rsidP="00091BEF">
      <w:pPr>
        <w:pStyle w:val="WTStep"/>
        <w:numPr>
          <w:ilvl w:val="0"/>
          <w:numId w:val="0"/>
        </w:numPr>
        <w:ind w:left="720"/>
      </w:pPr>
    </w:p>
    <w:p w14:paraId="4B094C85" w14:textId="1E849051" w:rsidR="00426875" w:rsidRDefault="00426875" w:rsidP="00426875">
      <w:pPr>
        <w:pStyle w:val="WTStep"/>
        <w:numPr>
          <w:ilvl w:val="0"/>
          <w:numId w:val="0"/>
        </w:numPr>
        <w:pBdr>
          <w:top w:val="single" w:sz="4" w:space="1" w:color="auto"/>
          <w:left w:val="single" w:sz="4" w:space="4" w:color="auto"/>
          <w:bottom w:val="single" w:sz="4" w:space="1" w:color="auto"/>
          <w:right w:val="single" w:sz="4" w:space="4" w:color="auto"/>
        </w:pBdr>
        <w:ind w:left="360"/>
      </w:pPr>
      <w:r>
        <w:t>Question 5</w:t>
      </w:r>
      <w:r w:rsidRPr="0023485E">
        <w:t>:  How long does it take to process 2000 transfer</w:t>
      </w:r>
      <w:r>
        <w:t>s after refactoring</w:t>
      </w:r>
      <w:r w:rsidRPr="0023485E">
        <w:t>?</w:t>
      </w:r>
    </w:p>
    <w:p w14:paraId="3EC9582B" w14:textId="77777777" w:rsidR="00426875" w:rsidRDefault="00426875" w:rsidP="00426875">
      <w:pPr>
        <w:pStyle w:val="WTStep"/>
        <w:numPr>
          <w:ilvl w:val="0"/>
          <w:numId w:val="0"/>
        </w:numPr>
        <w:pBdr>
          <w:top w:val="single" w:sz="4" w:space="1" w:color="auto"/>
          <w:left w:val="single" w:sz="4" w:space="4" w:color="auto"/>
          <w:bottom w:val="single" w:sz="4" w:space="1" w:color="auto"/>
          <w:right w:val="single" w:sz="4" w:space="4" w:color="auto"/>
        </w:pBdr>
        <w:ind w:left="360"/>
      </w:pPr>
    </w:p>
    <w:p w14:paraId="4D4838E5" w14:textId="77777777" w:rsidR="00426875" w:rsidRDefault="00426875" w:rsidP="00426875">
      <w:pPr>
        <w:pStyle w:val="WTStep"/>
        <w:numPr>
          <w:ilvl w:val="0"/>
          <w:numId w:val="0"/>
        </w:numPr>
        <w:pBdr>
          <w:top w:val="single" w:sz="4" w:space="1" w:color="auto"/>
          <w:left w:val="single" w:sz="4" w:space="4" w:color="auto"/>
          <w:bottom w:val="single" w:sz="4" w:space="1" w:color="auto"/>
          <w:right w:val="single" w:sz="4" w:space="4" w:color="auto"/>
        </w:pBdr>
        <w:ind w:left="360"/>
      </w:pPr>
      <w:r>
        <w:t>Answer: ________________________________________________________________________</w:t>
      </w:r>
    </w:p>
    <w:p w14:paraId="27EEE07C" w14:textId="77777777" w:rsidR="003B56DA" w:rsidRPr="003B56DA" w:rsidRDefault="003B56DA" w:rsidP="003B56DA">
      <w:pPr>
        <w:rPr>
          <w:b/>
        </w:rPr>
      </w:pPr>
    </w:p>
    <w:p w14:paraId="6DC4BC7B" w14:textId="02771BF4" w:rsidR="00D513A2" w:rsidRDefault="00D513A2" w:rsidP="00D513A2">
      <w:pPr>
        <w:pStyle w:val="WTTitle"/>
      </w:pPr>
      <w:bookmarkStart w:id="1140" w:name="_Toc483837053"/>
      <w:r>
        <w:lastRenderedPageBreak/>
        <w:t>Walkthrough</w:t>
      </w:r>
      <w:r w:rsidRPr="00EC6281">
        <w:t xml:space="preserve"> </w:t>
      </w:r>
      <w:r>
        <w:t>3-2</w:t>
      </w:r>
      <w:r w:rsidRPr="00EC6281">
        <w:t xml:space="preserve">: </w:t>
      </w:r>
      <w:r>
        <w:t>Refactoring for reliability</w:t>
      </w:r>
      <w:bookmarkEnd w:id="1140"/>
    </w:p>
    <w:p w14:paraId="726BE7F7" w14:textId="0A1D04D5" w:rsidR="00A2348E" w:rsidDel="004550E2" w:rsidRDefault="00A2348E">
      <w:pPr>
        <w:pStyle w:val="Moduleobjectivesleadin"/>
        <w:rPr>
          <w:del w:id="1141" w:author="Jeanette Stallons" w:date="2017-04-17T21:14:00Z"/>
        </w:rPr>
        <w:pPrChange w:id="1142" w:author="Roy Prins" w:date="2017-05-29T15:15:00Z">
          <w:pPr/>
        </w:pPrChange>
      </w:pPr>
    </w:p>
    <w:p w14:paraId="30AED9E1" w14:textId="5502C21C" w:rsidR="00A2348E" w:rsidRDefault="00A2348E">
      <w:pPr>
        <w:pStyle w:val="Moduleobjectivesleadin"/>
        <w:pPrChange w:id="1143" w:author="Roy Prins" w:date="2017-05-29T15:15:00Z">
          <w:pPr>
            <w:pStyle w:val="WTobjectivesleadin"/>
          </w:pPr>
        </w:pPrChange>
      </w:pPr>
      <w:r>
        <w:t>Objectives</w:t>
      </w:r>
    </w:p>
    <w:p w14:paraId="2F7FB711" w14:textId="77777777" w:rsidR="00D513A2" w:rsidRDefault="00D513A2" w:rsidP="00D513A2">
      <w:r>
        <w:t>In this walkthrough, you will:</w:t>
      </w:r>
    </w:p>
    <w:p w14:paraId="519ECEBB" w14:textId="4D63BDCD" w:rsidR="00D513A2" w:rsidRDefault="00D513A2" w:rsidP="00D513A2">
      <w:pPr>
        <w:pStyle w:val="ModuleObjectives"/>
      </w:pPr>
      <w:r>
        <w:t xml:space="preserve">Refactor a Mule application to improve its </w:t>
      </w:r>
      <w:r w:rsidR="00101893">
        <w:t>reliability</w:t>
      </w:r>
      <w:r>
        <w:t>.</w:t>
      </w:r>
    </w:p>
    <w:p w14:paraId="0078566D" w14:textId="171D8810" w:rsidR="00C82B15" w:rsidRDefault="00C82B15" w:rsidP="00D513A2">
      <w:pPr>
        <w:pStyle w:val="ModuleObjectives"/>
      </w:pPr>
      <w:r>
        <w:t xml:space="preserve">Use a persisted messaging transport (using </w:t>
      </w:r>
      <w:proofErr w:type="spellStart"/>
      <w:r>
        <w:t>ActiveMQ</w:t>
      </w:r>
      <w:proofErr w:type="spellEnd"/>
      <w:r>
        <w:t>) to reliably exchange message between flows.</w:t>
      </w:r>
    </w:p>
    <w:p w14:paraId="4F9AC549" w14:textId="591A9889" w:rsidR="003B56DA" w:rsidDel="00553FDB" w:rsidRDefault="00D513A2">
      <w:pPr>
        <w:pStyle w:val="ModuleObjectives"/>
        <w:rPr>
          <w:del w:id="1144" w:author="Jeanette Stallons" w:date="2017-04-17T21:14:00Z"/>
        </w:rPr>
        <w:pPrChange w:id="1145" w:author="Jeanette Stallons" w:date="2017-04-17T21:14:00Z">
          <w:pPr/>
        </w:pPrChange>
      </w:pPr>
      <w:r>
        <w:t xml:space="preserve">Learn how to </w:t>
      </w:r>
      <w:r w:rsidR="007A4EDC">
        <w:t>develop</w:t>
      </w:r>
      <w:r w:rsidR="0015218C">
        <w:t xml:space="preserve"> for zero-message-loss scenarios</w:t>
      </w:r>
      <w:r w:rsidR="007A4EDC">
        <w:t>.</w:t>
      </w:r>
    </w:p>
    <w:p w14:paraId="1B6C6D29" w14:textId="77777777" w:rsidR="00553FDB" w:rsidRDefault="00553FDB" w:rsidP="003B56DA">
      <w:pPr>
        <w:pStyle w:val="ModuleObjectives"/>
        <w:rPr>
          <w:ins w:id="1146" w:author="Roy Prins" w:date="2017-05-29T15:15:00Z"/>
        </w:rPr>
      </w:pPr>
    </w:p>
    <w:p w14:paraId="27376A82" w14:textId="77777777" w:rsidR="00A2348E" w:rsidRPr="00553FDB" w:rsidRDefault="00A2348E"/>
    <w:p w14:paraId="247A38EE" w14:textId="4FE7B641" w:rsidR="00A2348E" w:rsidRDefault="00A2348E">
      <w:pPr>
        <w:pStyle w:val="Moduleobjectivesleadin"/>
        <w:pPrChange w:id="1147" w:author="Roy Prins" w:date="2017-05-29T15:15:00Z">
          <w:pPr>
            <w:pStyle w:val="WTobjectivesleadin"/>
          </w:pPr>
        </w:pPrChange>
      </w:pPr>
      <w:r>
        <w:t>Pre</w:t>
      </w:r>
      <w:ins w:id="1148" w:author="Roy Prins" w:date="2017-05-29T14:52:00Z">
        <w:r w:rsidR="00B72AD1">
          <w:t>re</w:t>
        </w:r>
      </w:ins>
      <w:r>
        <w:t>quisites</w:t>
      </w:r>
    </w:p>
    <w:p w14:paraId="34FD3F01" w14:textId="77777777" w:rsidR="001B4043" w:rsidRDefault="00A2348E" w:rsidP="00A2348E">
      <w:pPr>
        <w:pStyle w:val="WTobjectives"/>
        <w:rPr>
          <w:ins w:id="1149" w:author="Roy Prins" w:date="2017-05-29T14:49:00Z"/>
          <w:lang w:eastAsia="ko-KR"/>
        </w:rPr>
      </w:pPr>
      <w:r>
        <w:rPr>
          <w:lang w:eastAsia="ko-KR"/>
        </w:rPr>
        <w:t xml:space="preserve">Having completed Walkthrough 3-1. </w:t>
      </w:r>
    </w:p>
    <w:p w14:paraId="232DA435" w14:textId="77777777" w:rsidR="001B4043" w:rsidRDefault="00A2348E" w:rsidP="00A2348E">
      <w:pPr>
        <w:pStyle w:val="WTobjectives"/>
        <w:rPr>
          <w:ins w:id="1150" w:author="Roy Prins" w:date="2017-05-29T14:49:00Z"/>
          <w:lang w:eastAsia="ko-KR"/>
        </w:rPr>
      </w:pPr>
      <w:r>
        <w:rPr>
          <w:lang w:eastAsia="ko-KR"/>
        </w:rPr>
        <w:t>If you have not completed it successfully</w:t>
      </w:r>
      <w:ins w:id="1151" w:author="Roy Prins" w:date="2017-05-29T14:49:00Z">
        <w:r w:rsidR="001B4043">
          <w:rPr>
            <w:lang w:eastAsia="ko-KR"/>
          </w:rPr>
          <w:t xml:space="preserve">: </w:t>
        </w:r>
      </w:ins>
      <w:del w:id="1152" w:author="Roy Prins" w:date="2017-05-29T14:49:00Z">
        <w:r w:rsidDel="001B4043">
          <w:rPr>
            <w:lang w:eastAsia="ko-KR"/>
          </w:rPr>
          <w:delText xml:space="preserve">, </w:delText>
        </w:r>
      </w:del>
    </w:p>
    <w:p w14:paraId="2DCD8EF1" w14:textId="55D8F64A" w:rsidR="001B4043" w:rsidRDefault="00A2348E">
      <w:pPr>
        <w:pStyle w:val="WTobjectives"/>
        <w:numPr>
          <w:ilvl w:val="1"/>
          <w:numId w:val="6"/>
        </w:numPr>
        <w:rPr>
          <w:ins w:id="1153" w:author="Roy Prins" w:date="2017-05-29T14:50:00Z"/>
          <w:lang w:eastAsia="ko-KR"/>
        </w:rPr>
        <w:pPrChange w:id="1154" w:author="Roy Prins" w:date="2017-05-29T14:49:00Z">
          <w:pPr>
            <w:pStyle w:val="WTobjectives"/>
          </w:pPr>
        </w:pPrChange>
      </w:pPr>
      <w:del w:id="1155" w:author="Roy Prins" w:date="2017-05-29T14:49:00Z">
        <w:r w:rsidDel="001B4043">
          <w:rPr>
            <w:lang w:eastAsia="ko-KR"/>
          </w:rPr>
          <w:delText xml:space="preserve">you can </w:delText>
        </w:r>
      </w:del>
      <w:ins w:id="1156" w:author="Roy Prins" w:date="2017-05-29T14:49:00Z">
        <w:r w:rsidR="001B4043">
          <w:rPr>
            <w:lang w:eastAsia="ko-KR"/>
          </w:rPr>
          <w:t>I</w:t>
        </w:r>
      </w:ins>
      <w:del w:id="1157" w:author="Roy Prins" w:date="2017-05-29T14:49:00Z">
        <w:r w:rsidDel="001B4043">
          <w:rPr>
            <w:lang w:eastAsia="ko-KR"/>
          </w:rPr>
          <w:delText>i</w:delText>
        </w:r>
      </w:del>
      <w:r>
        <w:rPr>
          <w:lang w:eastAsia="ko-KR"/>
        </w:rPr>
        <w:t>mport the solution (AcmeBankingServices</w:t>
      </w:r>
      <w:ins w:id="1158" w:author="Roy Prins" w:date="2017-05-26T13:46:00Z">
        <w:r w:rsidR="00AC4B88">
          <w:rPr>
            <w:lang w:eastAsia="ko-KR"/>
          </w:rPr>
          <w:t>-</w:t>
        </w:r>
      </w:ins>
      <w:del w:id="1159" w:author="Roy Prins" w:date="2017-05-26T13:46:00Z">
        <w:r w:rsidDel="00AC4B88">
          <w:rPr>
            <w:lang w:eastAsia="ko-KR"/>
          </w:rPr>
          <w:delText>_</w:delText>
        </w:r>
      </w:del>
      <w:r>
        <w:rPr>
          <w:lang w:eastAsia="ko-KR"/>
        </w:rPr>
        <w:t xml:space="preserve">WT3-1.zip) from the student files, folder </w:t>
      </w:r>
      <w:r w:rsidR="00D9664B">
        <w:rPr>
          <w:lang w:eastAsia="ko-KR"/>
        </w:rPr>
        <w:t>Solutions</w:t>
      </w:r>
      <w:r>
        <w:rPr>
          <w:lang w:eastAsia="ko-KR"/>
        </w:rPr>
        <w:t>/Module03</w:t>
      </w:r>
      <w:ins w:id="1160" w:author="Roy Prins" w:date="2017-05-26T13:51:00Z">
        <w:r w:rsidR="00E02EB4">
          <w:rPr>
            <w:lang w:eastAsia="ko-KR"/>
          </w:rPr>
          <w:t>/</w:t>
        </w:r>
      </w:ins>
      <w:ins w:id="1161" w:author="Roy Prins" w:date="2017-05-29T14:49:00Z">
        <w:r w:rsidR="001B4043">
          <w:rPr>
            <w:lang w:eastAsia="ko-KR"/>
          </w:rPr>
          <w:t xml:space="preserve"> in Anypoint Studio.</w:t>
        </w:r>
      </w:ins>
    </w:p>
    <w:p w14:paraId="77B04230" w14:textId="2C9817D2" w:rsidR="001B4043" w:rsidRDefault="001B4043">
      <w:pPr>
        <w:pStyle w:val="WTobjectives"/>
        <w:numPr>
          <w:ilvl w:val="1"/>
          <w:numId w:val="6"/>
        </w:numPr>
        <w:rPr>
          <w:ins w:id="1162" w:author="Roy Prins" w:date="2017-05-29T15:15:00Z"/>
          <w:lang w:eastAsia="ko-KR"/>
        </w:rPr>
        <w:pPrChange w:id="1163" w:author="Roy Prins" w:date="2017-05-29T14:51:00Z">
          <w:pPr>
            <w:pStyle w:val="WTobjectives"/>
          </w:pPr>
        </w:pPrChange>
      </w:pPr>
      <w:ins w:id="1164" w:author="Roy Prins" w:date="2017-05-29T14:50:00Z">
        <w:r>
          <w:rPr>
            <w:lang w:eastAsia="ko-KR"/>
          </w:rPr>
          <w:t>Open the solution (</w:t>
        </w:r>
      </w:ins>
      <w:ins w:id="1165" w:author="Roy Prins" w:date="2017-05-29T14:51:00Z">
        <w:r w:rsidRPr="001B4043">
          <w:rPr>
            <w:lang w:eastAsia="ko-KR"/>
          </w:rPr>
          <w:t xml:space="preserve">ACME Bank Performance Test </w:t>
        </w:r>
        <w:proofErr w:type="spellStart"/>
        <w:r w:rsidRPr="001B4043">
          <w:rPr>
            <w:lang w:eastAsia="ko-KR"/>
          </w:rPr>
          <w:t>Plan.jmx</w:t>
        </w:r>
      </w:ins>
      <w:proofErr w:type="spellEnd"/>
      <w:ins w:id="1166" w:author="Roy Prins" w:date="2017-05-29T14:50:00Z">
        <w:r>
          <w:rPr>
            <w:lang w:eastAsia="ko-KR"/>
          </w:rPr>
          <w:t>) from the student files, folder So</w:t>
        </w:r>
        <w:r w:rsidR="00F16E98">
          <w:rPr>
            <w:lang w:eastAsia="ko-KR"/>
          </w:rPr>
          <w:t>lutions/Module03</w:t>
        </w:r>
        <w:r>
          <w:rPr>
            <w:lang w:eastAsia="ko-KR"/>
          </w:rPr>
          <w:t>/ in Apache JMeter.</w:t>
        </w:r>
      </w:ins>
    </w:p>
    <w:p w14:paraId="6C7D7177" w14:textId="77777777" w:rsidR="00553FDB" w:rsidRPr="00553FDB" w:rsidRDefault="00553FDB">
      <w:pPr>
        <w:rPr>
          <w:ins w:id="1167" w:author="Roy Prins" w:date="2017-05-29T14:49:00Z"/>
          <w:rPrChange w:id="1168" w:author="Roy Prins" w:date="2017-05-29T15:15:00Z">
            <w:rPr>
              <w:ins w:id="1169" w:author="Roy Prins" w:date="2017-05-29T14:49:00Z"/>
              <w:lang w:eastAsia="ko-KR"/>
            </w:rPr>
          </w:rPrChange>
        </w:rPr>
        <w:pPrChange w:id="1170" w:author="Roy Prins" w:date="2017-05-29T15:15:00Z">
          <w:pPr>
            <w:pStyle w:val="WTobjectives"/>
          </w:pPr>
        </w:pPrChange>
      </w:pPr>
    </w:p>
    <w:p w14:paraId="65DD9465" w14:textId="0BE1856A" w:rsidR="00A2348E" w:rsidRPr="00A2348E" w:rsidDel="001B4043" w:rsidRDefault="00A2348E">
      <w:pPr>
        <w:pStyle w:val="WTobjectives"/>
        <w:numPr>
          <w:ilvl w:val="1"/>
          <w:numId w:val="6"/>
        </w:numPr>
        <w:rPr>
          <w:del w:id="1171" w:author="Roy Prins" w:date="2017-05-29T14:51:00Z"/>
          <w:lang w:eastAsia="ko-KR"/>
        </w:rPr>
        <w:pPrChange w:id="1172" w:author="Roy Prins" w:date="2017-05-29T14:49:00Z">
          <w:pPr>
            <w:pStyle w:val="WTobjectives"/>
          </w:pPr>
        </w:pPrChange>
      </w:pPr>
      <w:del w:id="1173" w:author="Roy Prins" w:date="2017-05-29T14:49:00Z">
        <w:r w:rsidDel="001B4043">
          <w:rPr>
            <w:lang w:eastAsia="ko-KR"/>
          </w:rPr>
          <w:delText>.</w:delText>
        </w:r>
      </w:del>
    </w:p>
    <w:p w14:paraId="5CE314CB" w14:textId="72F48E25" w:rsidR="00A2348E" w:rsidRDefault="00A2348E">
      <w:pPr>
        <w:pStyle w:val="WTstepsheading"/>
      </w:pPr>
      <w:r>
        <w:t xml:space="preserve">Create a copy of the </w:t>
      </w:r>
      <w:proofErr w:type="spellStart"/>
      <w:r>
        <w:t>BankingServices</w:t>
      </w:r>
      <w:proofErr w:type="spellEnd"/>
      <w:r>
        <w:t xml:space="preserve"> application</w:t>
      </w:r>
    </w:p>
    <w:p w14:paraId="40EC138C" w14:textId="61903A14" w:rsidR="00AA2E21" w:rsidRDefault="00AA2E21" w:rsidP="00A2348E">
      <w:pPr>
        <w:pStyle w:val="WTStep"/>
        <w:numPr>
          <w:ilvl w:val="0"/>
          <w:numId w:val="36"/>
        </w:numPr>
        <w:rPr>
          <w:lang w:eastAsia="ko-KR"/>
        </w:rPr>
      </w:pPr>
      <w:r>
        <w:rPr>
          <w:lang w:eastAsia="ko-KR"/>
        </w:rPr>
        <w:t>Open Anypoint Studio</w:t>
      </w:r>
      <w:r w:rsidR="001809A6">
        <w:rPr>
          <w:lang w:eastAsia="ko-KR"/>
        </w:rPr>
        <w:t>.</w:t>
      </w:r>
    </w:p>
    <w:p w14:paraId="2CB608E0" w14:textId="1F451466" w:rsidR="001809A6" w:rsidRDefault="001809A6" w:rsidP="00A2348E">
      <w:pPr>
        <w:pStyle w:val="WTStep"/>
        <w:numPr>
          <w:ilvl w:val="0"/>
          <w:numId w:val="36"/>
        </w:numPr>
        <w:rPr>
          <w:lang w:eastAsia="ko-KR"/>
        </w:rPr>
      </w:pPr>
      <w:r>
        <w:rPr>
          <w:lang w:eastAsia="ko-KR"/>
        </w:rPr>
        <w:t xml:space="preserve">Make sure the </w:t>
      </w:r>
      <w:proofErr w:type="spellStart"/>
      <w:ins w:id="1174" w:author="Roy Prins" w:date="2017-05-26T13:49:00Z">
        <w:r w:rsidR="00106371">
          <w:rPr>
            <w:lang w:eastAsia="ko-KR"/>
          </w:rPr>
          <w:t>Acme</w:t>
        </w:r>
      </w:ins>
      <w:r>
        <w:rPr>
          <w:lang w:eastAsia="ko-KR"/>
        </w:rPr>
        <w:t>BankingServices</w:t>
      </w:r>
      <w:proofErr w:type="spellEnd"/>
      <w:r>
        <w:rPr>
          <w:lang w:eastAsia="ko-KR"/>
        </w:rPr>
        <w:t xml:space="preserve"> application is not running.</w:t>
      </w:r>
    </w:p>
    <w:p w14:paraId="67643DD6" w14:textId="18FBA1CF" w:rsidR="00A2348E" w:rsidRDefault="00AA2E21" w:rsidP="00A2348E">
      <w:pPr>
        <w:pStyle w:val="WTStep"/>
        <w:numPr>
          <w:ilvl w:val="0"/>
          <w:numId w:val="36"/>
        </w:numPr>
        <w:rPr>
          <w:lang w:eastAsia="ko-KR"/>
        </w:rPr>
      </w:pPr>
      <w:r>
        <w:rPr>
          <w:lang w:eastAsia="ko-KR"/>
        </w:rPr>
        <w:t xml:space="preserve">Select the project </w:t>
      </w:r>
      <w:proofErr w:type="spellStart"/>
      <w:ins w:id="1175" w:author="Roy Prins" w:date="2017-05-26T13:49:00Z">
        <w:r w:rsidR="00106371">
          <w:rPr>
            <w:lang w:eastAsia="ko-KR"/>
          </w:rPr>
          <w:t>Acme</w:t>
        </w:r>
      </w:ins>
      <w:r>
        <w:rPr>
          <w:lang w:eastAsia="ko-KR"/>
        </w:rPr>
        <w:t>B</w:t>
      </w:r>
      <w:r w:rsidR="001809A6">
        <w:rPr>
          <w:lang w:eastAsia="ko-KR"/>
        </w:rPr>
        <w:t>ankingServices</w:t>
      </w:r>
      <w:proofErr w:type="spellEnd"/>
      <w:r w:rsidR="001809A6">
        <w:rPr>
          <w:lang w:eastAsia="ko-KR"/>
        </w:rPr>
        <w:t xml:space="preserve"> in the Package Explorer.</w:t>
      </w:r>
    </w:p>
    <w:p w14:paraId="299328E2" w14:textId="494F51E5" w:rsidR="001809A6" w:rsidRDefault="001809A6" w:rsidP="00A2348E">
      <w:pPr>
        <w:pStyle w:val="WTStep"/>
        <w:numPr>
          <w:ilvl w:val="0"/>
          <w:numId w:val="36"/>
        </w:numPr>
        <w:rPr>
          <w:lang w:eastAsia="ko-KR"/>
        </w:rPr>
      </w:pPr>
      <w:r>
        <w:rPr>
          <w:lang w:eastAsia="ko-KR"/>
        </w:rPr>
        <w:t>Copy the entire project.</w:t>
      </w:r>
    </w:p>
    <w:p w14:paraId="533592D8" w14:textId="087B3800" w:rsidR="001809A6" w:rsidRDefault="001809A6" w:rsidP="00A2348E">
      <w:pPr>
        <w:pStyle w:val="WTStep"/>
        <w:numPr>
          <w:ilvl w:val="0"/>
          <w:numId w:val="36"/>
        </w:numPr>
        <w:rPr>
          <w:ins w:id="1176" w:author="Roy Prins" w:date="2017-05-29T14:10:00Z"/>
          <w:lang w:eastAsia="ko-KR"/>
        </w:rPr>
      </w:pPr>
      <w:r>
        <w:rPr>
          <w:lang w:eastAsia="ko-KR"/>
        </w:rPr>
        <w:t>Rename to “</w:t>
      </w:r>
      <w:proofErr w:type="spellStart"/>
      <w:ins w:id="1177" w:author="Roy Prins" w:date="2017-05-26T13:49:00Z">
        <w:r w:rsidR="00106371">
          <w:rPr>
            <w:lang w:eastAsia="ko-KR"/>
          </w:rPr>
          <w:t>Acme</w:t>
        </w:r>
      </w:ins>
      <w:r w:rsidRPr="001809A6">
        <w:rPr>
          <w:lang w:eastAsia="ko-KR"/>
        </w:rPr>
        <w:t>BankingServices</w:t>
      </w:r>
      <w:proofErr w:type="spellEnd"/>
      <w:r w:rsidRPr="001809A6">
        <w:rPr>
          <w:lang w:eastAsia="ko-KR"/>
        </w:rPr>
        <w:t>-reliable</w:t>
      </w:r>
      <w:r>
        <w:rPr>
          <w:lang w:eastAsia="ko-KR"/>
        </w:rPr>
        <w:t>”.</w:t>
      </w:r>
    </w:p>
    <w:p w14:paraId="0A25D1A3" w14:textId="589A4389" w:rsidR="00EA263A" w:rsidRPr="003E26AB" w:rsidDel="00982208" w:rsidRDefault="00EA263A">
      <w:pPr>
        <w:pStyle w:val="WTstepsheading"/>
        <w:rPr>
          <w:del w:id="1178" w:author="Roy Prins" w:date="2017-05-29T14:27:00Z"/>
          <w:rPrChange w:id="1179" w:author="Roy Prins" w:date="2017-05-29T14:11:00Z">
            <w:rPr>
              <w:del w:id="1180" w:author="Roy Prins" w:date="2017-05-29T14:27:00Z"/>
              <w:lang w:eastAsia="ko-KR"/>
            </w:rPr>
          </w:rPrChange>
        </w:rPr>
        <w:pPrChange w:id="1181" w:author="Roy Prins" w:date="2017-05-29T14:49:00Z">
          <w:pPr>
            <w:pStyle w:val="WTStep"/>
            <w:numPr>
              <w:numId w:val="36"/>
            </w:numPr>
          </w:pPr>
        </w:pPrChange>
      </w:pPr>
    </w:p>
    <w:p w14:paraId="2B1049E7" w14:textId="5EF75507" w:rsidR="001809A6" w:rsidRDefault="00E72A04">
      <w:pPr>
        <w:pStyle w:val="WTstepsheading"/>
      </w:pPr>
      <w:r>
        <w:t xml:space="preserve">Add a driver for </w:t>
      </w:r>
      <w:proofErr w:type="spellStart"/>
      <w:r>
        <w:t>ActiveMQ</w:t>
      </w:r>
      <w:proofErr w:type="spellEnd"/>
    </w:p>
    <w:p w14:paraId="2714AB2B" w14:textId="2B8C30DE" w:rsidR="00E72A04" w:rsidRDefault="00E72A04" w:rsidP="00E72A04">
      <w:pPr>
        <w:pStyle w:val="WTStep"/>
        <w:rPr>
          <w:lang w:eastAsia="ko-KR"/>
        </w:rPr>
      </w:pPr>
      <w:r>
        <w:rPr>
          <w:lang w:eastAsia="ko-KR"/>
        </w:rPr>
        <w:t>Right-click the project</w:t>
      </w:r>
      <w:ins w:id="1182" w:author="Roy Prins" w:date="2017-05-26T13:52:00Z">
        <w:r w:rsidR="00466515">
          <w:rPr>
            <w:lang w:eastAsia="ko-KR"/>
          </w:rPr>
          <w:t xml:space="preserve"> (</w:t>
        </w:r>
        <w:proofErr w:type="spellStart"/>
        <w:r w:rsidR="00466515">
          <w:rPr>
            <w:lang w:eastAsia="ko-KR"/>
          </w:rPr>
          <w:t>AcmeBankingServices</w:t>
        </w:r>
        <w:proofErr w:type="spellEnd"/>
        <w:r w:rsidR="00466515">
          <w:rPr>
            <w:lang w:eastAsia="ko-KR"/>
          </w:rPr>
          <w:t>-reliable)</w:t>
        </w:r>
      </w:ins>
      <w:r w:rsidR="00533B2D">
        <w:rPr>
          <w:lang w:eastAsia="ko-KR"/>
        </w:rPr>
        <w:t>, select New &gt; Folder.</w:t>
      </w:r>
    </w:p>
    <w:p w14:paraId="76B8CB0A" w14:textId="4E421C14" w:rsidR="00533B2D" w:rsidRDefault="00360710" w:rsidP="00E72A04">
      <w:pPr>
        <w:pStyle w:val="WTStep"/>
        <w:rPr>
          <w:lang w:eastAsia="ko-KR"/>
        </w:rPr>
      </w:pPr>
      <w:ins w:id="1183" w:author="Jeanette Stallons" w:date="2017-04-17T21:22:00Z">
        <w:r>
          <w:rPr>
            <w:lang w:eastAsia="ko-KR"/>
          </w:rPr>
          <w:t xml:space="preserve">Name the new </w:t>
        </w:r>
      </w:ins>
      <w:ins w:id="1184" w:author="Jeanette Stallons" w:date="2017-04-17T21:23:00Z">
        <w:r>
          <w:rPr>
            <w:lang w:eastAsia="ko-KR"/>
          </w:rPr>
          <w:t>folder</w:t>
        </w:r>
      </w:ins>
      <w:del w:id="1185" w:author="Jeanette Stallons" w:date="2017-04-17T21:23:00Z">
        <w:r w:rsidR="00533B2D" w:rsidDel="00360710">
          <w:rPr>
            <w:lang w:eastAsia="ko-KR"/>
          </w:rPr>
          <w:delText>Folder</w:delText>
        </w:r>
      </w:del>
      <w:r w:rsidR="00533B2D">
        <w:rPr>
          <w:lang w:eastAsia="ko-KR"/>
        </w:rPr>
        <w:t xml:space="preserve"> </w:t>
      </w:r>
      <w:del w:id="1186" w:author="Jeanette Stallons" w:date="2017-04-17T21:23:00Z">
        <w:r w:rsidR="00533B2D" w:rsidDel="00360710">
          <w:rPr>
            <w:lang w:eastAsia="ko-KR"/>
          </w:rPr>
          <w:delText xml:space="preserve">name is </w:delText>
        </w:r>
      </w:del>
      <w:r w:rsidR="00533B2D">
        <w:rPr>
          <w:lang w:eastAsia="ko-KR"/>
        </w:rPr>
        <w:t>“lib”</w:t>
      </w:r>
      <w:del w:id="1187" w:author="Jeanette Stallons" w:date="2017-04-17T21:23:00Z">
        <w:r w:rsidR="00533B2D" w:rsidDel="00360710">
          <w:rPr>
            <w:lang w:eastAsia="ko-KR"/>
          </w:rPr>
          <w:delText>,</w:delText>
        </w:r>
      </w:del>
      <w:ins w:id="1188" w:author="Jeanette Stallons" w:date="2017-04-17T21:23:00Z">
        <w:r>
          <w:rPr>
            <w:lang w:eastAsia="ko-KR"/>
          </w:rPr>
          <w:t xml:space="preserve"> and </w:t>
        </w:r>
      </w:ins>
      <w:del w:id="1189" w:author="Jeanette Stallons" w:date="2017-04-17T21:23:00Z">
        <w:r w:rsidR="00533B2D" w:rsidDel="00360710">
          <w:rPr>
            <w:lang w:eastAsia="ko-KR"/>
          </w:rPr>
          <w:delText xml:space="preserve"> </w:delText>
        </w:r>
      </w:del>
      <w:r w:rsidR="00533B2D">
        <w:rPr>
          <w:lang w:eastAsia="ko-KR"/>
        </w:rPr>
        <w:t>click Finish.</w:t>
      </w:r>
    </w:p>
    <w:p w14:paraId="70FD0626" w14:textId="6B933013" w:rsidR="00533B2D" w:rsidRDefault="00533B2D" w:rsidP="00E72A04">
      <w:pPr>
        <w:pStyle w:val="WTStep"/>
        <w:rPr>
          <w:ins w:id="1190" w:author="Roy Prins" w:date="2017-05-26T13:54:00Z"/>
          <w:lang w:eastAsia="ko-KR"/>
        </w:rPr>
      </w:pPr>
      <w:r>
        <w:rPr>
          <w:lang w:eastAsia="ko-KR"/>
        </w:rPr>
        <w:t>From the student files</w:t>
      </w:r>
      <w:ins w:id="1191" w:author="Roy Prins" w:date="2017-05-26T13:53:00Z">
        <w:r w:rsidR="0089177C">
          <w:rPr>
            <w:lang w:eastAsia="ko-KR"/>
          </w:rPr>
          <w:t>, folder Exercises/Module03</w:t>
        </w:r>
      </w:ins>
      <w:r>
        <w:rPr>
          <w:lang w:eastAsia="ko-KR"/>
        </w:rPr>
        <w:t>, copy file activemq-all-5.13.2.jar to the lib folder.</w:t>
      </w:r>
      <w:ins w:id="1192" w:author="Roy Prins" w:date="2017-05-26T13:54:00Z">
        <w:r w:rsidR="007F20E1">
          <w:rPr>
            <w:lang w:eastAsia="ko-KR"/>
          </w:rPr>
          <w:t xml:space="preserve"> Make sure to select “Copy files” in the dialogue that will be displayed.</w:t>
        </w:r>
      </w:ins>
    </w:p>
    <w:p w14:paraId="1BCE89F3" w14:textId="61A3B2DC" w:rsidR="007F20E1" w:rsidRDefault="007F20E1">
      <w:pPr>
        <w:pStyle w:val="WTStep"/>
        <w:numPr>
          <w:ilvl w:val="0"/>
          <w:numId w:val="0"/>
        </w:numPr>
        <w:ind w:left="360"/>
        <w:rPr>
          <w:lang w:eastAsia="ko-KR"/>
        </w:rPr>
        <w:pPrChange w:id="1193" w:author="Roy Prins" w:date="2017-05-26T13:54:00Z">
          <w:pPr>
            <w:pStyle w:val="WTStep"/>
          </w:pPr>
        </w:pPrChange>
      </w:pPr>
      <w:ins w:id="1194" w:author="Roy Prins" w:date="2017-05-26T13:54:00Z">
        <w:r w:rsidRPr="007F20E1">
          <w:rPr>
            <w:noProof/>
            <w:lang w:val="en-GB" w:eastAsia="en-GB"/>
          </w:rPr>
          <w:lastRenderedPageBreak/>
          <w:drawing>
            <wp:inline distT="0" distB="0" distL="0" distR="0" wp14:anchorId="60118799" wp14:editId="181F1933">
              <wp:extent cx="2610485" cy="1317441"/>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0297" cy="1322393"/>
                      </a:xfrm>
                      <a:prstGeom prst="rect">
                        <a:avLst/>
                      </a:prstGeom>
                    </pic:spPr>
                  </pic:pic>
                </a:graphicData>
              </a:graphic>
            </wp:inline>
          </w:drawing>
        </w:r>
      </w:ins>
    </w:p>
    <w:p w14:paraId="2CEB3E34" w14:textId="2ED858F1" w:rsidR="00533B2D" w:rsidRDefault="00533B2D" w:rsidP="00E72A04">
      <w:pPr>
        <w:pStyle w:val="WTStep"/>
        <w:rPr>
          <w:lang w:eastAsia="ko-KR"/>
        </w:rPr>
      </w:pPr>
      <w:r>
        <w:rPr>
          <w:lang w:eastAsia="ko-KR"/>
        </w:rPr>
        <w:t>Right-click the jar file in the lib folder, select Build Path &gt; Add to Build Path.</w:t>
      </w:r>
    </w:p>
    <w:p w14:paraId="750A7FDE" w14:textId="11E53A83" w:rsidR="00533B2D" w:rsidRDefault="00533B2D" w:rsidP="00E72A04">
      <w:pPr>
        <w:pStyle w:val="WTStep"/>
        <w:rPr>
          <w:lang w:eastAsia="ko-KR"/>
        </w:rPr>
      </w:pPr>
      <w:r>
        <w:rPr>
          <w:lang w:eastAsia="ko-KR"/>
        </w:rPr>
        <w:t>Expand the Referenced Libraries folder to verify that the jar files was added to the build path.</w:t>
      </w:r>
    </w:p>
    <w:p w14:paraId="61EB266D" w14:textId="666CFFD1" w:rsidR="00533B2D" w:rsidRDefault="00533B2D">
      <w:pPr>
        <w:pStyle w:val="WTstepsheading"/>
      </w:pPr>
      <w:r>
        <w:t>Refactor Java classes for serialization</w:t>
      </w:r>
    </w:p>
    <w:p w14:paraId="6753B8CB" w14:textId="3E6E7E50" w:rsidR="00533B2D" w:rsidRDefault="00533B2D" w:rsidP="00E72A04">
      <w:pPr>
        <w:pStyle w:val="WTStep"/>
        <w:rPr>
          <w:lang w:eastAsia="ko-KR"/>
        </w:rPr>
      </w:pPr>
      <w:r>
        <w:rPr>
          <w:lang w:eastAsia="ko-KR"/>
        </w:rPr>
        <w:t xml:space="preserve">Navigate to folder </w:t>
      </w:r>
      <w:proofErr w:type="spellStart"/>
      <w:r>
        <w:rPr>
          <w:lang w:eastAsia="ko-KR"/>
        </w:rPr>
        <w:t>src</w:t>
      </w:r>
      <w:proofErr w:type="spellEnd"/>
      <w:r>
        <w:rPr>
          <w:lang w:eastAsia="ko-KR"/>
        </w:rPr>
        <w:t>/main/java</w:t>
      </w:r>
      <w:ins w:id="1195" w:author="Jeanette Stallons" w:date="2017-04-17T21:15:00Z">
        <w:r w:rsidR="004550E2">
          <w:rPr>
            <w:lang w:eastAsia="ko-KR"/>
          </w:rPr>
          <w:t xml:space="preserve"> and </w:t>
        </w:r>
      </w:ins>
      <w:del w:id="1196" w:author="Jeanette Stallons" w:date="2017-04-17T21:15:00Z">
        <w:r w:rsidDel="004550E2">
          <w:rPr>
            <w:lang w:eastAsia="ko-KR"/>
          </w:rPr>
          <w:delText xml:space="preserve">. </w:delText>
        </w:r>
      </w:del>
      <w:ins w:id="1197" w:author="Jeanette Stallons" w:date="2017-04-17T21:15:00Z">
        <w:r w:rsidR="004550E2">
          <w:rPr>
            <w:lang w:eastAsia="ko-KR"/>
          </w:rPr>
          <w:t>o</w:t>
        </w:r>
      </w:ins>
      <w:del w:id="1198" w:author="Jeanette Stallons" w:date="2017-04-17T21:15:00Z">
        <w:r w:rsidDel="004550E2">
          <w:rPr>
            <w:lang w:eastAsia="ko-KR"/>
          </w:rPr>
          <w:delText>O</w:delText>
        </w:r>
      </w:del>
      <w:r>
        <w:rPr>
          <w:lang w:eastAsia="ko-KR"/>
        </w:rPr>
        <w:t xml:space="preserve">pen the package </w:t>
      </w:r>
      <w:proofErr w:type="spellStart"/>
      <w:proofErr w:type="gramStart"/>
      <w:r>
        <w:rPr>
          <w:lang w:eastAsia="ko-KR"/>
        </w:rPr>
        <w:t>com.mulesoft</w:t>
      </w:r>
      <w:proofErr w:type="gramEnd"/>
      <w:r>
        <w:rPr>
          <w:lang w:eastAsia="ko-KR"/>
        </w:rPr>
        <w:t>.training.model</w:t>
      </w:r>
      <w:proofErr w:type="spellEnd"/>
      <w:r>
        <w:rPr>
          <w:lang w:eastAsia="ko-KR"/>
        </w:rPr>
        <w:t>.</w:t>
      </w:r>
    </w:p>
    <w:p w14:paraId="778D8C97" w14:textId="2F516DB9" w:rsidR="00533B2D" w:rsidRDefault="00533B2D" w:rsidP="00E72A04">
      <w:pPr>
        <w:pStyle w:val="WTStep"/>
        <w:rPr>
          <w:lang w:eastAsia="ko-KR"/>
        </w:rPr>
      </w:pPr>
      <w:r>
        <w:rPr>
          <w:lang w:eastAsia="ko-KR"/>
        </w:rPr>
        <w:t>Open ALL Java files inside the model package.</w:t>
      </w:r>
    </w:p>
    <w:p w14:paraId="047FA108" w14:textId="7A4ADE67" w:rsidR="00533B2D" w:rsidRDefault="007C69DE" w:rsidP="00E72A04">
      <w:pPr>
        <w:pStyle w:val="WTStep"/>
        <w:rPr>
          <w:lang w:eastAsia="ko-KR"/>
        </w:rPr>
      </w:pPr>
      <w:r>
        <w:rPr>
          <w:noProof/>
          <w:lang w:val="en-GB" w:eastAsia="en-GB"/>
        </w:rPr>
        <w:drawing>
          <wp:anchor distT="0" distB="0" distL="114300" distR="114300" simplePos="0" relativeHeight="251689984" behindDoc="0" locked="0" layoutInCell="1" allowOverlap="1" wp14:anchorId="14C711DA" wp14:editId="686365DE">
            <wp:simplePos x="0" y="0"/>
            <wp:positionH relativeFrom="column">
              <wp:posOffset>254000</wp:posOffset>
            </wp:positionH>
            <wp:positionV relativeFrom="paragraph">
              <wp:posOffset>566420</wp:posOffset>
            </wp:positionV>
            <wp:extent cx="3564255" cy="1417955"/>
            <wp:effectExtent l="25400" t="25400" r="17145" b="29845"/>
            <wp:wrapTopAndBottom/>
            <wp:docPr id="23" name="Picture 23" descr="/Users/royprins/Desktop/Screen Shot 2017-04-17 at 12.1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yprins/Desktop/Screen Shot 2017-04-17 at 12.17.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4255" cy="1417955"/>
                    </a:xfrm>
                    <a:prstGeom prst="rect">
                      <a:avLst/>
                    </a:prstGeom>
                    <a:noFill/>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r w:rsidR="001E4D85">
        <w:rPr>
          <w:lang w:eastAsia="ko-KR"/>
        </w:rPr>
        <w:t xml:space="preserve">Modify the lines, starting with “public class </w:t>
      </w:r>
      <w:proofErr w:type="spellStart"/>
      <w:r w:rsidR="001E4D85">
        <w:rPr>
          <w:lang w:eastAsia="ko-KR"/>
        </w:rPr>
        <w:t>Xxxx</w:t>
      </w:r>
      <w:proofErr w:type="spellEnd"/>
      <w:r w:rsidR="001E4D85">
        <w:rPr>
          <w:lang w:eastAsia="ko-KR"/>
        </w:rPr>
        <w:t>”</w:t>
      </w:r>
      <w:ins w:id="1199" w:author="Jeanette Stallons" w:date="2017-04-17T21:23:00Z">
        <w:r w:rsidR="00360710">
          <w:rPr>
            <w:lang w:eastAsia="ko-KR"/>
          </w:rPr>
          <w:t xml:space="preserve"> by adding </w:t>
        </w:r>
      </w:ins>
      <w:del w:id="1200" w:author="Jeanette Stallons" w:date="2017-04-17T21:23:00Z">
        <w:r w:rsidR="001E4D85" w:rsidDel="00360710">
          <w:rPr>
            <w:lang w:eastAsia="ko-KR"/>
          </w:rPr>
          <w:delText>. Add</w:delText>
        </w:r>
      </w:del>
      <w:r w:rsidR="001E4D85">
        <w:rPr>
          <w:lang w:eastAsia="ko-KR"/>
        </w:rPr>
        <w:t xml:space="preserve"> </w:t>
      </w:r>
      <w:r w:rsidR="001E4D85" w:rsidRPr="000A7ACF">
        <w:rPr>
          <w:rFonts w:ascii="Consolas" w:hAnsi="Consolas"/>
          <w:lang w:eastAsia="ko-KR"/>
        </w:rPr>
        <w:t>“</w:t>
      </w:r>
      <w:ins w:id="1201" w:author="Roy Prins" w:date="2017-05-19T15:16:00Z">
        <w:r w:rsidR="0016561F">
          <w:rPr>
            <w:rFonts w:ascii="Consolas" w:hAnsi="Consolas"/>
            <w:lang w:eastAsia="ko-KR"/>
          </w:rPr>
          <w:t xml:space="preserve"> </w:t>
        </w:r>
      </w:ins>
      <w:del w:id="1202" w:author="Jeanette Stallons" w:date="2017-04-17T21:23:00Z">
        <w:r w:rsidR="001E4D85" w:rsidRPr="000A7ACF" w:rsidDel="00360710">
          <w:rPr>
            <w:rFonts w:ascii="Consolas" w:hAnsi="Consolas"/>
            <w:lang w:eastAsia="ko-KR"/>
          </w:rPr>
          <w:delText xml:space="preserve"> </w:delText>
        </w:r>
      </w:del>
      <w:r w:rsidR="001E4D85" w:rsidRPr="000A7ACF">
        <w:rPr>
          <w:rFonts w:ascii="Consolas" w:hAnsi="Consolas"/>
          <w:lang w:eastAsia="ko-KR"/>
        </w:rPr>
        <w:t>implements Serializable</w:t>
      </w:r>
      <w:r w:rsidR="001E4D85">
        <w:rPr>
          <w:lang w:eastAsia="ko-KR"/>
        </w:rPr>
        <w:t>” before t</w:t>
      </w:r>
      <w:ins w:id="1203" w:author="Jeanette Stallons" w:date="2017-04-17T21:23:00Z">
        <w:r w:rsidR="00360710">
          <w:rPr>
            <w:lang w:eastAsia="ko-KR"/>
          </w:rPr>
          <w:t>he</w:t>
        </w:r>
      </w:ins>
      <w:del w:id="1204" w:author="Jeanette Stallons" w:date="2017-04-17T21:23:00Z">
        <w:r w:rsidR="001E4D85" w:rsidDel="00360710">
          <w:rPr>
            <w:lang w:eastAsia="ko-KR"/>
          </w:rPr>
          <w:delText>o</w:delText>
        </w:r>
      </w:del>
      <w:r w:rsidR="001E4D85">
        <w:rPr>
          <w:lang w:eastAsia="ko-KR"/>
        </w:rPr>
        <w:t xml:space="preserve"> curly bracket.</w:t>
      </w:r>
    </w:p>
    <w:p w14:paraId="333F7C59" w14:textId="1585A222" w:rsidR="000A7ACF" w:rsidRDefault="007C69DE" w:rsidP="00E72A04">
      <w:pPr>
        <w:pStyle w:val="WTStep"/>
        <w:rPr>
          <w:lang w:eastAsia="ko-KR"/>
        </w:rPr>
      </w:pPr>
      <w:r>
        <w:rPr>
          <w:noProof/>
          <w:lang w:val="en-GB" w:eastAsia="en-GB"/>
        </w:rPr>
        <w:drawing>
          <wp:anchor distT="0" distB="0" distL="114300" distR="114300" simplePos="0" relativeHeight="251691008" behindDoc="0" locked="0" layoutInCell="1" allowOverlap="1" wp14:anchorId="369495A2" wp14:editId="3D53600F">
            <wp:simplePos x="0" y="0"/>
            <wp:positionH relativeFrom="column">
              <wp:posOffset>254000</wp:posOffset>
            </wp:positionH>
            <wp:positionV relativeFrom="paragraph">
              <wp:posOffset>2040255</wp:posOffset>
            </wp:positionV>
            <wp:extent cx="3634105" cy="1123315"/>
            <wp:effectExtent l="25400" t="25400" r="23495" b="19685"/>
            <wp:wrapTopAndBottom/>
            <wp:docPr id="36" name="Picture 36" descr="/Users/royprins/Desktop/Screen Shot 2017-04-17 at 12.1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yprins/Desktop/Screen Shot 2017-04-17 at 12.19.3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4105" cy="1123315"/>
                    </a:xfrm>
                    <a:prstGeom prst="rect">
                      <a:avLst/>
                    </a:prstGeom>
                    <a:noFill/>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del w:id="1205" w:author="Jeanette Stallons" w:date="2017-04-17T21:24:00Z">
        <w:r w:rsidR="000A7ACF" w:rsidDel="00360710">
          <w:rPr>
            <w:lang w:eastAsia="ko-KR"/>
          </w:rPr>
          <w:delText>You may see</w:delText>
        </w:r>
      </w:del>
      <w:ins w:id="1206" w:author="Jeanette Stallons" w:date="2017-04-17T21:24:00Z">
        <w:r w:rsidR="00360710">
          <w:rPr>
            <w:lang w:eastAsia="ko-KR"/>
          </w:rPr>
          <w:t>Look and see if you get</w:t>
        </w:r>
      </w:ins>
      <w:r w:rsidR="000A7ACF">
        <w:rPr>
          <w:lang w:eastAsia="ko-KR"/>
        </w:rPr>
        <w:t xml:space="preserve"> the error message “Serializable cannot be resolved to a type”.</w:t>
      </w:r>
    </w:p>
    <w:p w14:paraId="6650CDBD" w14:textId="42A9A18E" w:rsidR="001E4D85" w:rsidRDefault="007C69DE" w:rsidP="00E72A04">
      <w:pPr>
        <w:pStyle w:val="WTStep"/>
        <w:rPr>
          <w:lang w:eastAsia="ko-KR"/>
        </w:rPr>
      </w:pPr>
      <w:r w:rsidRPr="000A7ACF">
        <w:rPr>
          <w:noProof/>
          <w:lang w:val="en-GB" w:eastAsia="en-GB"/>
        </w:rPr>
        <w:drawing>
          <wp:anchor distT="0" distB="0" distL="114300" distR="114300" simplePos="0" relativeHeight="251693056" behindDoc="0" locked="0" layoutInCell="1" allowOverlap="1" wp14:anchorId="2F31E3A7" wp14:editId="7F4A7873">
            <wp:simplePos x="0" y="0"/>
            <wp:positionH relativeFrom="column">
              <wp:posOffset>254000</wp:posOffset>
            </wp:positionH>
            <wp:positionV relativeFrom="paragraph">
              <wp:posOffset>1675765</wp:posOffset>
            </wp:positionV>
            <wp:extent cx="5659755" cy="880110"/>
            <wp:effectExtent l="25400" t="25400" r="29845" b="3429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659755" cy="880110"/>
                    </a:xfrm>
                    <a:prstGeom prst="rect">
                      <a:avLst/>
                    </a:prstGeom>
                    <a:ln>
                      <a:solidFill>
                        <a:schemeClr val="bg1">
                          <a:lumMod val="50000"/>
                        </a:schemeClr>
                      </a:solidFill>
                    </a:ln>
                    <a:effectLst/>
                  </pic:spPr>
                </pic:pic>
              </a:graphicData>
            </a:graphic>
            <wp14:sizeRelH relativeFrom="page">
              <wp14:pctWidth>0</wp14:pctWidth>
            </wp14:sizeRelH>
            <wp14:sizeRelV relativeFrom="page">
              <wp14:pctHeight>0</wp14:pctHeight>
            </wp14:sizeRelV>
          </wp:anchor>
        </w:drawing>
      </w:r>
      <w:r w:rsidR="000A7ACF">
        <w:rPr>
          <w:lang w:eastAsia="ko-KR"/>
        </w:rPr>
        <w:t>To resolve this error, click the red icon in the left gutter and select “Import ‘Serializable’ (java.io)”.</w:t>
      </w:r>
    </w:p>
    <w:p w14:paraId="2A9A11F8" w14:textId="15AB9864" w:rsidR="000A7ACF" w:rsidRPr="000A7ACF" w:rsidRDefault="000A7ACF" w:rsidP="00E72A04">
      <w:pPr>
        <w:pStyle w:val="WTStep"/>
        <w:rPr>
          <w:lang w:eastAsia="ko-KR"/>
        </w:rPr>
      </w:pPr>
      <w:r>
        <w:rPr>
          <w:lang w:eastAsia="ko-KR"/>
        </w:rPr>
        <w:t>Save the Java class file</w:t>
      </w:r>
      <w:del w:id="1207" w:author="Jeanette Stallons" w:date="2017-04-17T21:16:00Z">
        <w:r w:rsidDel="002309C3">
          <w:rPr>
            <w:lang w:eastAsia="ko-KR"/>
          </w:rPr>
          <w:delText>. T</w:delText>
        </w:r>
      </w:del>
      <w:ins w:id="1208" w:author="Jeanette Stallons" w:date="2017-04-17T21:16:00Z">
        <w:r w:rsidR="002309C3">
          <w:rPr>
            <w:lang w:eastAsia="ko-KR"/>
          </w:rPr>
          <w:t>; t</w:t>
        </w:r>
      </w:ins>
      <w:r>
        <w:rPr>
          <w:lang w:eastAsia="ko-KR"/>
        </w:rPr>
        <w:t xml:space="preserve">he error message </w:t>
      </w:r>
      <w:del w:id="1209" w:author="Jeanette Stallons" w:date="2017-04-17T21:16:00Z">
        <w:r w:rsidDel="002309C3">
          <w:rPr>
            <w:lang w:eastAsia="ko-KR"/>
          </w:rPr>
          <w:delText xml:space="preserve">will </w:delText>
        </w:r>
      </w:del>
      <w:ins w:id="1210" w:author="Jeanette Stallons" w:date="2017-04-17T21:16:00Z">
        <w:r w:rsidR="002309C3">
          <w:rPr>
            <w:lang w:eastAsia="ko-KR"/>
          </w:rPr>
          <w:t xml:space="preserve">should </w:t>
        </w:r>
      </w:ins>
      <w:r>
        <w:rPr>
          <w:lang w:eastAsia="ko-KR"/>
        </w:rPr>
        <w:t>disappear.</w:t>
      </w:r>
      <w:r w:rsidRPr="000A7ACF">
        <w:rPr>
          <w:noProof/>
          <w:lang w:val="en-GB" w:eastAsia="en-GB"/>
        </w:rPr>
        <w:t xml:space="preserve"> </w:t>
      </w:r>
    </w:p>
    <w:p w14:paraId="12D3B5A6" w14:textId="416D3BCD" w:rsidR="000A7ACF" w:rsidRDefault="00F816C5" w:rsidP="00E72A04">
      <w:pPr>
        <w:pStyle w:val="WTStep"/>
        <w:rPr>
          <w:lang w:eastAsia="ko-KR"/>
        </w:rPr>
      </w:pPr>
      <w:ins w:id="1211" w:author="Roy Prins" w:date="2017-05-26T13:57:00Z">
        <w:r>
          <w:rPr>
            <w:lang w:eastAsia="ko-KR"/>
          </w:rPr>
          <w:t xml:space="preserve">Make sure to </w:t>
        </w:r>
      </w:ins>
      <w:del w:id="1212" w:author="Jeanette Stallons" w:date="2017-04-17T21:16:00Z">
        <w:r w:rsidR="00137531" w:rsidDel="002309C3">
          <w:rPr>
            <w:lang w:eastAsia="ko-KR"/>
          </w:rPr>
          <w:delText>Make sure to do</w:delText>
        </w:r>
      </w:del>
      <w:ins w:id="1213" w:author="Roy Prins" w:date="2017-05-26T13:57:00Z">
        <w:r>
          <w:rPr>
            <w:lang w:eastAsia="ko-KR"/>
          </w:rPr>
          <w:t>d</w:t>
        </w:r>
      </w:ins>
      <w:ins w:id="1214" w:author="Jeanette Stallons" w:date="2017-04-17T21:16:00Z">
        <w:del w:id="1215" w:author="Roy Prins" w:date="2017-05-26T13:57:00Z">
          <w:r w:rsidR="002309C3" w:rsidDel="00F816C5">
            <w:rPr>
              <w:lang w:eastAsia="ko-KR"/>
            </w:rPr>
            <w:delText>D</w:delText>
          </w:r>
        </w:del>
        <w:r w:rsidR="002309C3">
          <w:rPr>
            <w:lang w:eastAsia="ko-KR"/>
          </w:rPr>
          <w:t>o</w:t>
        </w:r>
      </w:ins>
      <w:r w:rsidR="00137531">
        <w:rPr>
          <w:lang w:eastAsia="ko-KR"/>
        </w:rPr>
        <w:t xml:space="preserve"> this for all Java files in package </w:t>
      </w:r>
      <w:proofErr w:type="spellStart"/>
      <w:proofErr w:type="gramStart"/>
      <w:r w:rsidR="00137531">
        <w:rPr>
          <w:lang w:eastAsia="ko-KR"/>
        </w:rPr>
        <w:t>com.mulesoft</w:t>
      </w:r>
      <w:proofErr w:type="gramEnd"/>
      <w:r w:rsidR="00137531">
        <w:rPr>
          <w:lang w:eastAsia="ko-KR"/>
        </w:rPr>
        <w:t>.training.model</w:t>
      </w:r>
      <w:proofErr w:type="spellEnd"/>
      <w:r w:rsidR="00137531">
        <w:rPr>
          <w:lang w:eastAsia="ko-KR"/>
        </w:rPr>
        <w:t>.</w:t>
      </w:r>
    </w:p>
    <w:p w14:paraId="1B25DCBA" w14:textId="169C02AA" w:rsidR="00137531" w:rsidRDefault="00F12DDE">
      <w:pPr>
        <w:pStyle w:val="WTstepsheading"/>
      </w:pPr>
      <w:r>
        <w:lastRenderedPageBreak/>
        <w:t xml:space="preserve">Refactor the flows to use </w:t>
      </w:r>
      <w:proofErr w:type="spellStart"/>
      <w:r>
        <w:t>ActiveMQ</w:t>
      </w:r>
      <w:proofErr w:type="spellEnd"/>
      <w:ins w:id="1216" w:author="Roy Prins" w:date="2017-05-26T13:57:00Z">
        <w:r w:rsidR="00F816C5">
          <w:t xml:space="preserve"> instead of VM queues</w:t>
        </w:r>
      </w:ins>
    </w:p>
    <w:p w14:paraId="5FBB90D8" w14:textId="5FBAC880" w:rsidR="00F12DDE" w:rsidRDefault="006A41C4" w:rsidP="00F12DDE">
      <w:pPr>
        <w:pStyle w:val="WTStep"/>
        <w:rPr>
          <w:lang w:eastAsia="ko-KR"/>
        </w:rPr>
      </w:pPr>
      <w:r>
        <w:rPr>
          <w:lang w:eastAsia="ko-KR"/>
        </w:rPr>
        <w:t xml:space="preserve">Open </w:t>
      </w:r>
      <w:ins w:id="1217" w:author="Roy Prins" w:date="2017-05-29T13:37:00Z">
        <w:r w:rsidR="00652AA4">
          <w:rPr>
            <w:lang w:eastAsia="ko-KR"/>
          </w:rPr>
          <w:t xml:space="preserve">flow configuration file </w:t>
        </w:r>
      </w:ins>
      <w:r>
        <w:rPr>
          <w:lang w:eastAsia="ko-KR"/>
        </w:rPr>
        <w:t>transferservice-refactored.xml.</w:t>
      </w:r>
    </w:p>
    <w:p w14:paraId="68CD99E6" w14:textId="4EAE221B" w:rsidR="006A41C4" w:rsidRDefault="006A41C4" w:rsidP="00F12DDE">
      <w:pPr>
        <w:pStyle w:val="WTStep"/>
        <w:rPr>
          <w:ins w:id="1218" w:author="Roy Prins" w:date="2017-05-26T13:58:00Z"/>
          <w:lang w:eastAsia="ko-KR"/>
        </w:rPr>
      </w:pPr>
      <w:r>
        <w:rPr>
          <w:lang w:eastAsia="ko-KR"/>
        </w:rPr>
        <w:t>Replace all VM transport elements with JMS connectors.</w:t>
      </w:r>
    </w:p>
    <w:p w14:paraId="2B7307D6" w14:textId="303143E2" w:rsidR="00A1370A" w:rsidRDefault="00A1370A">
      <w:pPr>
        <w:pStyle w:val="WTStep"/>
        <w:numPr>
          <w:ilvl w:val="1"/>
          <w:numId w:val="46"/>
        </w:numPr>
        <w:rPr>
          <w:ins w:id="1219" w:author="Roy Prins" w:date="2017-05-26T13:58:00Z"/>
          <w:lang w:eastAsia="ko-KR"/>
        </w:rPr>
        <w:pPrChange w:id="1220" w:author="Roy Prins" w:date="2017-05-26T13:58:00Z">
          <w:pPr>
            <w:pStyle w:val="WTStep"/>
          </w:pPr>
        </w:pPrChange>
      </w:pPr>
      <w:ins w:id="1221" w:author="Roy Prins" w:date="2017-05-26T13:58:00Z">
        <w:r>
          <w:rPr>
            <w:lang w:eastAsia="ko-KR"/>
          </w:rPr>
          <w:t>Delete all VM transport elements</w:t>
        </w:r>
      </w:ins>
    </w:p>
    <w:p w14:paraId="2C5ABDD4" w14:textId="1D63BA9F" w:rsidR="00A1370A" w:rsidRDefault="00A1370A">
      <w:pPr>
        <w:pStyle w:val="WTStep"/>
        <w:numPr>
          <w:ilvl w:val="1"/>
          <w:numId w:val="46"/>
        </w:numPr>
        <w:rPr>
          <w:lang w:eastAsia="ko-KR"/>
        </w:rPr>
        <w:pPrChange w:id="1222" w:author="Roy Prins" w:date="2017-05-26T13:58:00Z">
          <w:pPr>
            <w:pStyle w:val="WTStep"/>
          </w:pPr>
        </w:pPrChange>
      </w:pPr>
      <w:ins w:id="1223" w:author="Roy Prins" w:date="2017-05-26T13:59:00Z">
        <w:r>
          <w:rPr>
            <w:lang w:eastAsia="ko-KR"/>
          </w:rPr>
          <w:t>Drag JMS connectors from the Palette to the flow that used to contain VM transport elements.</w:t>
        </w:r>
      </w:ins>
    </w:p>
    <w:p w14:paraId="4000764C" w14:textId="77777777" w:rsidR="00A156CD" w:rsidRDefault="00A156CD" w:rsidP="00F12DDE">
      <w:pPr>
        <w:pStyle w:val="WTStep"/>
        <w:rPr>
          <w:ins w:id="1224" w:author="Roy Prins" w:date="2017-05-26T14:00:00Z"/>
          <w:lang w:eastAsia="ko-KR"/>
        </w:rPr>
      </w:pPr>
      <w:ins w:id="1225" w:author="Roy Prins" w:date="2017-05-26T14:00:00Z">
        <w:r>
          <w:rPr>
            <w:lang w:eastAsia="ko-KR"/>
          </w:rPr>
          <w:t>Click one of the JMS endpoints.</w:t>
        </w:r>
      </w:ins>
    </w:p>
    <w:p w14:paraId="5EEDF5A8" w14:textId="77777777" w:rsidR="00AF2266" w:rsidRDefault="006A41C4" w:rsidP="00F12DDE">
      <w:pPr>
        <w:pStyle w:val="WTStep"/>
        <w:rPr>
          <w:ins w:id="1226" w:author="Roy Prins" w:date="2017-05-26T14:02:00Z"/>
          <w:lang w:eastAsia="ko-KR"/>
        </w:rPr>
      </w:pPr>
      <w:r>
        <w:rPr>
          <w:lang w:eastAsia="ko-KR"/>
        </w:rPr>
        <w:t>Create a new</w:t>
      </w:r>
      <w:r w:rsidR="001F0755">
        <w:rPr>
          <w:lang w:eastAsia="ko-KR"/>
        </w:rPr>
        <w:t xml:space="preserve"> </w:t>
      </w:r>
      <w:proofErr w:type="spellStart"/>
      <w:r w:rsidR="001F0755">
        <w:rPr>
          <w:lang w:eastAsia="ko-KR"/>
        </w:rPr>
        <w:t>ActiveMQ</w:t>
      </w:r>
      <w:proofErr w:type="spellEnd"/>
      <w:r>
        <w:rPr>
          <w:lang w:eastAsia="ko-KR"/>
        </w:rPr>
        <w:t xml:space="preserve"> Connector Configuration</w:t>
      </w:r>
      <w:ins w:id="1227" w:author="Roy Prins" w:date="2017-05-26T14:01:00Z">
        <w:r w:rsidR="00A156CD">
          <w:rPr>
            <w:lang w:eastAsia="ko-KR"/>
          </w:rPr>
          <w:t xml:space="preserve"> from the properties view.</w:t>
        </w:r>
      </w:ins>
    </w:p>
    <w:p w14:paraId="095F55D4" w14:textId="1D5400C0" w:rsidR="006A41C4" w:rsidRDefault="00AF2266">
      <w:pPr>
        <w:pStyle w:val="WTStep"/>
        <w:numPr>
          <w:ilvl w:val="0"/>
          <w:numId w:val="0"/>
        </w:numPr>
        <w:ind w:left="360"/>
        <w:rPr>
          <w:lang w:eastAsia="ko-KR"/>
        </w:rPr>
        <w:pPrChange w:id="1228" w:author="Roy Prins" w:date="2017-05-26T14:02:00Z">
          <w:pPr>
            <w:pStyle w:val="WTStep"/>
          </w:pPr>
        </w:pPrChange>
      </w:pPr>
      <w:ins w:id="1229" w:author="Roy Prins" w:date="2017-05-26T14:02:00Z">
        <w:r w:rsidRPr="00AF2266">
          <w:rPr>
            <w:noProof/>
            <w:lang w:val="en-GB" w:eastAsia="en-GB"/>
          </w:rPr>
          <w:drawing>
            <wp:inline distT="0" distB="0" distL="0" distR="0" wp14:anchorId="3AAD970C" wp14:editId="3958CF29">
              <wp:extent cx="4077335" cy="190356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04116" cy="1916068"/>
                      </a:xfrm>
                      <a:prstGeom prst="rect">
                        <a:avLst/>
                      </a:prstGeom>
                    </pic:spPr>
                  </pic:pic>
                </a:graphicData>
              </a:graphic>
            </wp:inline>
          </w:drawing>
        </w:r>
      </w:ins>
      <w:del w:id="1230" w:author="Roy Prins" w:date="2017-05-26T14:01:00Z">
        <w:r w:rsidR="001F0755" w:rsidDel="00A156CD">
          <w:rPr>
            <w:lang w:eastAsia="ko-KR"/>
          </w:rPr>
          <w:delText>.</w:delText>
        </w:r>
      </w:del>
    </w:p>
    <w:p w14:paraId="7E7D9D5A" w14:textId="1D962413" w:rsidR="00AF2266" w:rsidRDefault="00AF2266" w:rsidP="00F12DDE">
      <w:pPr>
        <w:pStyle w:val="WTStep"/>
        <w:rPr>
          <w:ins w:id="1231" w:author="Roy Prins" w:date="2017-05-26T14:03:00Z"/>
          <w:lang w:eastAsia="ko-KR"/>
        </w:rPr>
      </w:pPr>
      <w:ins w:id="1232" w:author="Roy Prins" w:date="2017-05-26T14:03:00Z">
        <w:r>
          <w:rPr>
            <w:lang w:eastAsia="ko-KR"/>
          </w:rPr>
          <w:t>Select “</w:t>
        </w:r>
        <w:proofErr w:type="spellStart"/>
        <w:r>
          <w:rPr>
            <w:lang w:eastAsia="ko-KR"/>
          </w:rPr>
          <w:t>ActiveMQ</w:t>
        </w:r>
        <w:proofErr w:type="spellEnd"/>
        <w:r>
          <w:rPr>
            <w:lang w:eastAsia="ko-KR"/>
          </w:rPr>
          <w:t>” as JMS connector configuration type.</w:t>
        </w:r>
      </w:ins>
    </w:p>
    <w:p w14:paraId="796BB6EF" w14:textId="75BCB393" w:rsidR="001F0755" w:rsidRDefault="001F0755" w:rsidP="00F12DDE">
      <w:pPr>
        <w:pStyle w:val="WTStep"/>
        <w:rPr>
          <w:lang w:eastAsia="ko-KR"/>
        </w:rPr>
      </w:pPr>
      <w:r>
        <w:rPr>
          <w:lang w:eastAsia="ko-KR"/>
        </w:rPr>
        <w:t>Set the following settings:</w:t>
      </w:r>
    </w:p>
    <w:p w14:paraId="1ADB9A57" w14:textId="766856F3" w:rsidR="001F0755" w:rsidRDefault="001F0755" w:rsidP="001F0755">
      <w:pPr>
        <w:pStyle w:val="WTStep"/>
        <w:numPr>
          <w:ilvl w:val="1"/>
          <w:numId w:val="29"/>
        </w:numPr>
        <w:rPr>
          <w:lang w:eastAsia="ko-KR"/>
        </w:rPr>
      </w:pPr>
      <w:r>
        <w:rPr>
          <w:lang w:eastAsia="ko-KR"/>
        </w:rPr>
        <w:t xml:space="preserve">Name: </w:t>
      </w:r>
      <w:proofErr w:type="spellStart"/>
      <w:r>
        <w:rPr>
          <w:lang w:eastAsia="ko-KR"/>
        </w:rPr>
        <w:t>Active_MQ</w:t>
      </w:r>
      <w:proofErr w:type="spellEnd"/>
    </w:p>
    <w:p w14:paraId="6342028A" w14:textId="6E15BD3B" w:rsidR="001F0755" w:rsidRDefault="001F0755" w:rsidP="001F0755">
      <w:pPr>
        <w:pStyle w:val="WTStep"/>
        <w:numPr>
          <w:ilvl w:val="1"/>
          <w:numId w:val="29"/>
        </w:numPr>
        <w:rPr>
          <w:lang w:eastAsia="ko-KR"/>
        </w:rPr>
      </w:pPr>
      <w:r>
        <w:rPr>
          <w:lang w:eastAsia="ko-KR"/>
        </w:rPr>
        <w:t>Broker URL: tcp://localhost:61616</w:t>
      </w:r>
    </w:p>
    <w:p w14:paraId="1B811360" w14:textId="41D10D29" w:rsidR="001F0755" w:rsidRDefault="001F0755" w:rsidP="001F0755">
      <w:pPr>
        <w:pStyle w:val="WTStep"/>
        <w:numPr>
          <w:ilvl w:val="1"/>
          <w:numId w:val="29"/>
        </w:numPr>
        <w:rPr>
          <w:lang w:eastAsia="ko-KR"/>
        </w:rPr>
      </w:pPr>
      <w:r>
        <w:rPr>
          <w:lang w:eastAsia="ko-KR"/>
        </w:rPr>
        <w:t>Specification v1.1</w:t>
      </w:r>
    </w:p>
    <w:p w14:paraId="417985FB" w14:textId="6B6EB0C8" w:rsidR="001F0755" w:rsidRDefault="001F0755" w:rsidP="001F0755">
      <w:pPr>
        <w:pStyle w:val="WTStep"/>
        <w:rPr>
          <w:ins w:id="1233" w:author="Roy Prins" w:date="2017-05-26T14:04:00Z"/>
        </w:rPr>
      </w:pPr>
      <w:r>
        <w:t>Save your changes and apply this Connector Configuration to all JMS endpoints.</w:t>
      </w:r>
    </w:p>
    <w:p w14:paraId="23F2B343" w14:textId="19AB8244" w:rsidR="00AF2266" w:rsidRDefault="00AF2266">
      <w:pPr>
        <w:pStyle w:val="WTStep"/>
        <w:numPr>
          <w:ilvl w:val="0"/>
          <w:numId w:val="0"/>
        </w:numPr>
        <w:ind w:left="360"/>
        <w:pPrChange w:id="1234" w:author="Roy Prins" w:date="2017-05-26T14:04:00Z">
          <w:pPr>
            <w:pStyle w:val="WTStep"/>
          </w:pPr>
        </w:pPrChange>
      </w:pPr>
      <w:ins w:id="1235" w:author="Roy Prins" w:date="2017-05-26T14:04:00Z">
        <w:r w:rsidRPr="00AF2266">
          <w:rPr>
            <w:noProof/>
            <w:lang w:val="en-GB" w:eastAsia="en-GB"/>
          </w:rPr>
          <w:drawing>
            <wp:inline distT="0" distB="0" distL="0" distR="0" wp14:anchorId="63B1243F" wp14:editId="620AA061">
              <wp:extent cx="3239135" cy="1893957"/>
              <wp:effectExtent l="0" t="0" r="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7428" cy="1910500"/>
                      </a:xfrm>
                      <a:prstGeom prst="rect">
                        <a:avLst/>
                      </a:prstGeom>
                    </pic:spPr>
                  </pic:pic>
                </a:graphicData>
              </a:graphic>
            </wp:inline>
          </w:drawing>
        </w:r>
      </w:ins>
    </w:p>
    <w:p w14:paraId="232C0954" w14:textId="0B874DE9" w:rsidR="001F0755" w:rsidRDefault="00964EF8">
      <w:pPr>
        <w:pStyle w:val="WTStep"/>
        <w:keepNext/>
        <w:pPrChange w:id="1236" w:author="Jeanette Stallons" w:date="2017-04-17T21:17:00Z">
          <w:pPr>
            <w:pStyle w:val="WTStep"/>
          </w:pPr>
        </w:pPrChange>
      </w:pPr>
      <w:r>
        <w:t>Set the following Queue names for these JMS endpoints:</w:t>
      </w:r>
    </w:p>
    <w:p w14:paraId="3F6E74E5" w14:textId="603167C3" w:rsidR="00964EF8" w:rsidRDefault="003953BC">
      <w:pPr>
        <w:pStyle w:val="WTStep"/>
        <w:keepNext/>
        <w:numPr>
          <w:ilvl w:val="1"/>
          <w:numId w:val="29"/>
        </w:numPr>
        <w:pPrChange w:id="1237" w:author="Jeanette Stallons" w:date="2017-04-17T21:17:00Z">
          <w:pPr>
            <w:pStyle w:val="WTStep"/>
            <w:numPr>
              <w:ilvl w:val="1"/>
              <w:numId w:val="29"/>
            </w:numPr>
            <w:ind w:left="1440"/>
          </w:pPr>
        </w:pPrChange>
      </w:pPr>
      <w:proofErr w:type="spellStart"/>
      <w:r>
        <w:t>transferServiceAquisitionFlow</w:t>
      </w:r>
      <w:proofErr w:type="spellEnd"/>
      <w:r>
        <w:t xml:space="preserve"> </w:t>
      </w:r>
      <w:r w:rsidR="00964EF8">
        <w:t>Request-scope endpoint: split</w:t>
      </w:r>
      <w:del w:id="1238" w:author="Jeanette Stallons" w:date="2017-04-17T21:25:00Z">
        <w:r w:rsidDel="00360710">
          <w:delText>.</w:delText>
        </w:r>
      </w:del>
    </w:p>
    <w:p w14:paraId="17AF53B8" w14:textId="42B0B485" w:rsidR="00964EF8" w:rsidRDefault="003953BC">
      <w:pPr>
        <w:pStyle w:val="WTStep"/>
        <w:keepNext/>
        <w:numPr>
          <w:ilvl w:val="1"/>
          <w:numId w:val="29"/>
        </w:numPr>
        <w:pPrChange w:id="1239" w:author="Jeanette Stallons" w:date="2017-04-17T21:17:00Z">
          <w:pPr>
            <w:pStyle w:val="WTStep"/>
            <w:numPr>
              <w:ilvl w:val="1"/>
              <w:numId w:val="29"/>
            </w:numPr>
            <w:ind w:left="1440"/>
          </w:pPr>
        </w:pPrChange>
      </w:pPr>
      <w:proofErr w:type="spellStart"/>
      <w:r>
        <w:t>splitTransfersFlow</w:t>
      </w:r>
      <w:proofErr w:type="spellEnd"/>
      <w:r>
        <w:t xml:space="preserve"> inbound endpoint: split</w:t>
      </w:r>
      <w:del w:id="1240" w:author="Jeanette Stallons" w:date="2017-04-17T21:25:00Z">
        <w:r w:rsidDel="00360710">
          <w:delText>.</w:delText>
        </w:r>
      </w:del>
    </w:p>
    <w:p w14:paraId="24BA23C4" w14:textId="506EB8B4" w:rsidR="003953BC" w:rsidRDefault="003953BC" w:rsidP="00964EF8">
      <w:pPr>
        <w:pStyle w:val="WTStep"/>
        <w:numPr>
          <w:ilvl w:val="1"/>
          <w:numId w:val="29"/>
        </w:numPr>
      </w:pPr>
      <w:proofErr w:type="spellStart"/>
      <w:r>
        <w:t>splitTransfersFlow</w:t>
      </w:r>
      <w:proofErr w:type="spellEnd"/>
      <w:r>
        <w:t xml:space="preserve"> outbound endpoint: process</w:t>
      </w:r>
      <w:del w:id="1241" w:author="Jeanette Stallons" w:date="2017-04-17T21:25:00Z">
        <w:r w:rsidDel="00360710">
          <w:delText>.</w:delText>
        </w:r>
      </w:del>
    </w:p>
    <w:p w14:paraId="6D4D036F" w14:textId="514FEAEF" w:rsidR="003953BC" w:rsidRDefault="003953BC" w:rsidP="003953BC">
      <w:pPr>
        <w:pStyle w:val="WTStep"/>
        <w:numPr>
          <w:ilvl w:val="1"/>
          <w:numId w:val="29"/>
        </w:numPr>
        <w:rPr>
          <w:lang w:val="en-GB"/>
        </w:rPr>
      </w:pPr>
      <w:proofErr w:type="spellStart"/>
      <w:r w:rsidRPr="003953BC">
        <w:rPr>
          <w:rFonts w:hint="eastAsia"/>
          <w:lang w:val="en-GB"/>
        </w:rPr>
        <w:lastRenderedPageBreak/>
        <w:t>transferServiceProcessingFlow</w:t>
      </w:r>
      <w:proofErr w:type="spellEnd"/>
      <w:r>
        <w:rPr>
          <w:lang w:val="en-GB"/>
        </w:rPr>
        <w:t xml:space="preserve"> inbound endpoint: process</w:t>
      </w:r>
      <w:del w:id="1242" w:author="Jeanette Stallons" w:date="2017-04-17T21:25:00Z">
        <w:r w:rsidDel="00360710">
          <w:rPr>
            <w:lang w:val="en-GB"/>
          </w:rPr>
          <w:delText>.</w:delText>
        </w:r>
      </w:del>
    </w:p>
    <w:p w14:paraId="000B6C8C" w14:textId="4AB152F7" w:rsidR="003953BC" w:rsidRDefault="003953BC" w:rsidP="003953BC">
      <w:pPr>
        <w:pStyle w:val="WTStep"/>
        <w:numPr>
          <w:ilvl w:val="1"/>
          <w:numId w:val="29"/>
        </w:numPr>
        <w:rPr>
          <w:lang w:val="en-GB"/>
        </w:rPr>
      </w:pPr>
      <w:proofErr w:type="spellStart"/>
      <w:r w:rsidRPr="003953BC">
        <w:rPr>
          <w:rFonts w:hint="eastAsia"/>
          <w:lang w:val="en-GB"/>
        </w:rPr>
        <w:t>transferServiceProcessingFlow</w:t>
      </w:r>
      <w:proofErr w:type="spellEnd"/>
      <w:r>
        <w:rPr>
          <w:lang w:val="en-GB"/>
        </w:rPr>
        <w:t xml:space="preserve"> outbound endpoint: return</w:t>
      </w:r>
      <w:del w:id="1243" w:author="Jeanette Stallons" w:date="2017-04-17T21:25:00Z">
        <w:r w:rsidDel="00360710">
          <w:rPr>
            <w:lang w:val="en-GB"/>
          </w:rPr>
          <w:delText>.</w:delText>
        </w:r>
      </w:del>
    </w:p>
    <w:p w14:paraId="251FA95E" w14:textId="247FE275" w:rsidR="003953BC" w:rsidRPr="003953BC" w:rsidRDefault="003953BC" w:rsidP="003953BC">
      <w:pPr>
        <w:pStyle w:val="WTStep"/>
        <w:numPr>
          <w:ilvl w:val="1"/>
          <w:numId w:val="29"/>
        </w:numPr>
        <w:rPr>
          <w:lang w:val="en-GB"/>
        </w:rPr>
      </w:pPr>
      <w:proofErr w:type="spellStart"/>
      <w:r>
        <w:t>transferServiceAquisitionFlow</w:t>
      </w:r>
      <w:proofErr w:type="spellEnd"/>
      <w:r>
        <w:t xml:space="preserve"> reply-scope: return</w:t>
      </w:r>
      <w:del w:id="1244" w:author="Jeanette Stallons" w:date="2017-04-17T21:25:00Z">
        <w:r w:rsidDel="00360710">
          <w:delText>.</w:delText>
        </w:r>
      </w:del>
    </w:p>
    <w:p w14:paraId="7315D7A3" w14:textId="065409F0" w:rsidR="003953BC" w:rsidRDefault="003953BC" w:rsidP="003953BC">
      <w:pPr>
        <w:pStyle w:val="WTStep"/>
      </w:pPr>
      <w:r>
        <w:t>Add a Byte Array to Object transformer after each JMS inbound endpoint.</w:t>
      </w:r>
    </w:p>
    <w:p w14:paraId="1C785C04" w14:textId="7A203517" w:rsidR="003953BC" w:rsidRDefault="003953BC" w:rsidP="003953BC">
      <w:pPr>
        <w:pStyle w:val="WTStep"/>
      </w:pPr>
      <w:r>
        <w:t>Add an Object to Byte Array transformer before each JMS outbound endpoint.</w:t>
      </w:r>
      <w:ins w:id="1245" w:author="Roy Prins" w:date="2017-05-26T14:10:00Z">
        <w:r w:rsidR="006E730C">
          <w:t xml:space="preserve"> These transformers are needed for facilitating the serialization of object</w:t>
        </w:r>
      </w:ins>
      <w:ins w:id="1246" w:author="Roy Prins" w:date="2017-05-26T14:11:00Z">
        <w:r w:rsidR="006E730C">
          <w:t>s</w:t>
        </w:r>
      </w:ins>
      <w:ins w:id="1247" w:author="Roy Prins" w:date="2017-05-26T14:10:00Z">
        <w:r w:rsidR="006E730C">
          <w:t xml:space="preserve"> to and from the JMS queues.</w:t>
        </w:r>
      </w:ins>
    </w:p>
    <w:p w14:paraId="1688C7D4" w14:textId="40A1B655" w:rsidR="003953BC" w:rsidRDefault="003953BC" w:rsidP="003953BC">
      <w:pPr>
        <w:pStyle w:val="WTStep"/>
      </w:pPr>
      <w:r>
        <w:t>Save your changes.</w:t>
      </w:r>
      <w:ins w:id="1248" w:author="Roy Prins" w:date="2017-05-26T14:11:00Z">
        <w:r w:rsidR="006E730C">
          <w:t xml:space="preserve"> Do not run the application at this point.</w:t>
        </w:r>
      </w:ins>
    </w:p>
    <w:p w14:paraId="7D43613C" w14:textId="12C3436B" w:rsidR="003953BC" w:rsidRDefault="003953BC">
      <w:pPr>
        <w:pStyle w:val="WTstepsheading"/>
      </w:pPr>
      <w:r>
        <w:t xml:space="preserve">Run </w:t>
      </w:r>
      <w:del w:id="1249" w:author="Roy Prins" w:date="2017-05-29T14:48:00Z">
        <w:r w:rsidDel="00522082">
          <w:delText xml:space="preserve">and test </w:delText>
        </w:r>
      </w:del>
      <w:r>
        <w:t>the application</w:t>
      </w:r>
    </w:p>
    <w:p w14:paraId="4C1880D7" w14:textId="2F17D615" w:rsidR="003953BC" w:rsidRDefault="00943A4E" w:rsidP="003953BC">
      <w:pPr>
        <w:pStyle w:val="WTStep"/>
        <w:rPr>
          <w:lang w:eastAsia="ko-KR"/>
        </w:rPr>
      </w:pPr>
      <w:r>
        <w:rPr>
          <w:lang w:eastAsia="ko-KR"/>
        </w:rPr>
        <w:t>Copy file “</w:t>
      </w:r>
      <w:r w:rsidRPr="00943A4E">
        <w:rPr>
          <w:lang w:eastAsia="ko-KR"/>
        </w:rPr>
        <w:t>acme-systems-1.0.0.jar</w:t>
      </w:r>
      <w:r>
        <w:rPr>
          <w:lang w:eastAsia="ko-KR"/>
        </w:rPr>
        <w:t xml:space="preserve">” from the student files, folder </w:t>
      </w:r>
      <w:r w:rsidR="00D9664B">
        <w:rPr>
          <w:lang w:eastAsia="ko-KR"/>
        </w:rPr>
        <w:t>Exercises</w:t>
      </w:r>
      <w:r>
        <w:rPr>
          <w:lang w:eastAsia="ko-KR"/>
        </w:rPr>
        <w:t>/Module03 to your local file system.</w:t>
      </w:r>
    </w:p>
    <w:p w14:paraId="1584A45E" w14:textId="707E3E4B" w:rsidR="00943A4E" w:rsidRDefault="00943A4E" w:rsidP="003953BC">
      <w:pPr>
        <w:pStyle w:val="WTStep"/>
        <w:rPr>
          <w:lang w:eastAsia="ko-KR"/>
        </w:rPr>
      </w:pPr>
      <w:r>
        <w:rPr>
          <w:lang w:eastAsia="ko-KR"/>
        </w:rPr>
        <w:t>Open a terminal/command window</w:t>
      </w:r>
      <w:r w:rsidR="00784602">
        <w:rPr>
          <w:lang w:eastAsia="ko-KR"/>
        </w:rPr>
        <w:t>.</w:t>
      </w:r>
    </w:p>
    <w:p w14:paraId="0D4A251B" w14:textId="2156C2EB" w:rsidR="00784602" w:rsidRDefault="00784602" w:rsidP="003953BC">
      <w:pPr>
        <w:pStyle w:val="WTStep"/>
        <w:rPr>
          <w:lang w:eastAsia="ko-KR"/>
        </w:rPr>
      </w:pPr>
      <w:r>
        <w:rPr>
          <w:lang w:eastAsia="ko-KR"/>
        </w:rPr>
        <w:t>Navigate to the folder where you copied the acme-systems jar file</w:t>
      </w:r>
      <w:r w:rsidR="00375DC2">
        <w:rPr>
          <w:lang w:eastAsia="ko-KR"/>
        </w:rPr>
        <w:t>.</w:t>
      </w:r>
    </w:p>
    <w:p w14:paraId="5374B4D1" w14:textId="18807BC7" w:rsidR="00784602" w:rsidRDefault="00784602" w:rsidP="003953BC">
      <w:pPr>
        <w:pStyle w:val="WTStep"/>
        <w:rPr>
          <w:lang w:eastAsia="ko-KR"/>
        </w:rPr>
      </w:pPr>
      <w:r>
        <w:rPr>
          <w:lang w:eastAsia="ko-KR"/>
        </w:rPr>
        <w:t>Execute the command “java –jar acme-systems-1.0.0.jar”</w:t>
      </w:r>
      <w:r w:rsidR="00375DC2">
        <w:rPr>
          <w:lang w:eastAsia="ko-KR"/>
        </w:rPr>
        <w:t>.</w:t>
      </w:r>
    </w:p>
    <w:p w14:paraId="562E1F8A" w14:textId="6935C312" w:rsidR="00784602" w:rsidRPr="001462E5" w:rsidDel="001462E5" w:rsidRDefault="005D5BD1" w:rsidP="00784602">
      <w:pPr>
        <w:pStyle w:val="WTStepNote"/>
        <w:rPr>
          <w:del w:id="1250" w:author="Roy Prins" w:date="2017-05-26T14:20:00Z"/>
        </w:rPr>
      </w:pPr>
      <w:r>
        <w:rPr>
          <w:noProof/>
          <w:lang w:val="en-GB" w:eastAsia="en-GB"/>
        </w:rPr>
        <w:drawing>
          <wp:anchor distT="0" distB="0" distL="114300" distR="114300" simplePos="0" relativeHeight="251694080" behindDoc="0" locked="0" layoutInCell="1" allowOverlap="1" wp14:anchorId="15FF3CA1" wp14:editId="089D908F">
            <wp:simplePos x="0" y="0"/>
            <wp:positionH relativeFrom="column">
              <wp:posOffset>182245</wp:posOffset>
            </wp:positionH>
            <wp:positionV relativeFrom="paragraph">
              <wp:posOffset>639445</wp:posOffset>
            </wp:positionV>
            <wp:extent cx="4678045" cy="1936115"/>
            <wp:effectExtent l="0" t="0" r="0" b="0"/>
            <wp:wrapTopAndBottom/>
            <wp:docPr id="41" name="Picture 41" descr="/Users/royprins/Desktop/Screen Shot 2017-04-17 at 13.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royprins/Desktop/Screen Shot 2017-04-17 at 13.00.2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8045" cy="1936115"/>
                    </a:xfrm>
                    <a:prstGeom prst="rect">
                      <a:avLst/>
                    </a:prstGeom>
                    <a:noFill/>
                    <a:ln>
                      <a:noFill/>
                    </a:ln>
                    <a:effectLst/>
                  </pic:spPr>
                </pic:pic>
              </a:graphicData>
            </a:graphic>
            <wp14:sizeRelH relativeFrom="page">
              <wp14:pctWidth>0</wp14:pctWidth>
            </wp14:sizeRelH>
            <wp14:sizeRelV relativeFrom="page">
              <wp14:pctHeight>0</wp14:pctHeight>
            </wp14:sizeRelV>
          </wp:anchor>
        </w:drawing>
      </w:r>
      <w:ins w:id="1251" w:author="Jeanette Stallons" w:date="2017-04-17T21:17:00Z">
        <w:r w:rsidR="002309C3">
          <w:t xml:space="preserve">Note: </w:t>
        </w:r>
      </w:ins>
      <w:r w:rsidR="00784602">
        <w:t xml:space="preserve">This executable jar file contains an embedded </w:t>
      </w:r>
      <w:proofErr w:type="spellStart"/>
      <w:r w:rsidR="00784602">
        <w:t>ActiveMQ</w:t>
      </w:r>
      <w:proofErr w:type="spellEnd"/>
      <w:r w:rsidR="00784602">
        <w:t xml:space="preserve"> message broker and Derby database</w:t>
      </w:r>
      <w:ins w:id="1252" w:author="Jeanette Stallons" w:date="2017-04-17T21:25:00Z">
        <w:r w:rsidR="0043027F">
          <w:t>.</w:t>
        </w:r>
      </w:ins>
    </w:p>
    <w:p w14:paraId="5ED8BAC6" w14:textId="77777777" w:rsidR="0043027F" w:rsidRDefault="0043027F">
      <w:pPr>
        <w:pStyle w:val="WTStepNote"/>
        <w:rPr>
          <w:ins w:id="1253" w:author="Jeanette Stallons" w:date="2017-04-17T21:26:00Z"/>
        </w:rPr>
        <w:pPrChange w:id="1254" w:author="Roy Prins" w:date="2017-05-26T14:20:00Z">
          <w:pPr>
            <w:pStyle w:val="WTStep"/>
          </w:pPr>
        </w:pPrChange>
      </w:pPr>
    </w:p>
    <w:p w14:paraId="57FDFB38" w14:textId="77777777" w:rsidR="002309C3" w:rsidRDefault="00B270B3" w:rsidP="00784602">
      <w:pPr>
        <w:pStyle w:val="WTStep"/>
        <w:rPr>
          <w:ins w:id="1255" w:author="Jeanette Stallons" w:date="2017-04-17T21:18:00Z"/>
        </w:rPr>
      </w:pPr>
      <w:r>
        <w:t xml:space="preserve">Return to Anypoint Studio. </w:t>
      </w:r>
    </w:p>
    <w:p w14:paraId="3E48586E" w14:textId="459B6FCE" w:rsidR="00784602" w:rsidRDefault="00B270B3" w:rsidP="00784602">
      <w:pPr>
        <w:pStyle w:val="WTStep"/>
        <w:rPr>
          <w:ins w:id="1256" w:author="Roy Prins" w:date="2017-05-29T14:48:00Z"/>
        </w:rPr>
      </w:pPr>
      <w:r>
        <w:t>Run the application.</w:t>
      </w:r>
    </w:p>
    <w:p w14:paraId="67FE10F2" w14:textId="18DD1325" w:rsidR="00522082" w:rsidRDefault="00522082">
      <w:pPr>
        <w:pStyle w:val="WTstepsheading"/>
        <w:pPrChange w:id="1257" w:author="Roy Prins" w:date="2017-05-29T14:49:00Z">
          <w:pPr>
            <w:pStyle w:val="WTStep"/>
          </w:pPr>
        </w:pPrChange>
      </w:pPr>
      <w:ins w:id="1258" w:author="Roy Prins" w:date="2017-05-29T14:48:00Z">
        <w:r>
          <w:t>Test the application using Apache JMeter</w:t>
        </w:r>
      </w:ins>
    </w:p>
    <w:p w14:paraId="4B1EA238" w14:textId="7510C504" w:rsidR="00B270B3" w:rsidRDefault="00B270B3" w:rsidP="00784602">
      <w:pPr>
        <w:pStyle w:val="WTStep"/>
        <w:rPr>
          <w:ins w:id="1259" w:author="Roy Prins" w:date="2017-05-29T14:47:00Z"/>
        </w:rPr>
      </w:pPr>
      <w:r>
        <w:t>Open Apache JMeter.</w:t>
      </w:r>
    </w:p>
    <w:p w14:paraId="4C53D0C4" w14:textId="56351F2D" w:rsidR="00522082" w:rsidRDefault="00522082">
      <w:pPr>
        <w:pStyle w:val="WTStep"/>
      </w:pPr>
      <w:ins w:id="1260" w:author="Roy Prins" w:date="2017-05-29T14:47:00Z">
        <w:r>
          <w:t>Open file “</w:t>
        </w:r>
        <w:r w:rsidRPr="00522082">
          <w:t xml:space="preserve">ACME Bank Performance Test </w:t>
        </w:r>
        <w:proofErr w:type="spellStart"/>
        <w:r w:rsidRPr="00522082">
          <w:t>Plan.jmx</w:t>
        </w:r>
        <w:proofErr w:type="spellEnd"/>
        <w:r>
          <w:t xml:space="preserve">” </w:t>
        </w:r>
        <w:r w:rsidR="00464346">
          <w:t>you</w:t>
        </w:r>
        <w:r>
          <w:t xml:space="preserve"> created in Walkthrough 3-1.</w:t>
        </w:r>
      </w:ins>
    </w:p>
    <w:p w14:paraId="1F632989" w14:textId="50CE81F6" w:rsidR="00B270B3" w:rsidRDefault="00B270B3" w:rsidP="00784602">
      <w:pPr>
        <w:pStyle w:val="WTStep"/>
        <w:rPr>
          <w:ins w:id="1261" w:author="Roy Prins" w:date="2017-05-29T15:02:00Z"/>
        </w:rPr>
      </w:pPr>
      <w:r>
        <w:t>Make sure</w:t>
      </w:r>
      <w:ins w:id="1262" w:author="Roy Prins" w:date="2017-05-29T13:35:00Z">
        <w:r w:rsidR="00AB784D">
          <w:t xml:space="preserve"> </w:t>
        </w:r>
      </w:ins>
      <w:del w:id="1263" w:author="Roy Prins" w:date="2017-05-29T13:42:00Z">
        <w:r w:rsidDel="00177241">
          <w:delText xml:space="preserve"> </w:delText>
        </w:r>
      </w:del>
      <w:ins w:id="1264" w:author="Roy Prins" w:date="2017-05-29T13:42:00Z">
        <w:r w:rsidR="00177241">
          <w:t>thread group</w:t>
        </w:r>
      </w:ins>
      <w:ins w:id="1265" w:author="Roy Prins" w:date="2017-05-29T13:44:00Z">
        <w:r w:rsidR="00177241">
          <w:t xml:space="preserve"> </w:t>
        </w:r>
      </w:ins>
      <w:r>
        <w:t xml:space="preserve">NF002 is </w:t>
      </w:r>
      <w:r w:rsidRPr="007B24CA">
        <w:rPr>
          <w:b/>
          <w:rPrChange w:id="1266" w:author="Roy Prins" w:date="2017-05-29T15:01:00Z">
            <w:rPr/>
          </w:rPrChange>
        </w:rPr>
        <w:t>dis</w:t>
      </w:r>
      <w:r>
        <w:t>abled (righ</w:t>
      </w:r>
      <w:ins w:id="1267" w:author="Jeanette Stallons" w:date="2017-04-17T21:18:00Z">
        <w:r w:rsidR="002309C3">
          <w:t>t</w:t>
        </w:r>
      </w:ins>
      <w:r>
        <w:t>-click &gt; Disable)</w:t>
      </w:r>
      <w:ins w:id="1268" w:author="Jeanette Stallons" w:date="2017-04-17T21:18:00Z">
        <w:r w:rsidR="002309C3">
          <w:t>.</w:t>
        </w:r>
      </w:ins>
    </w:p>
    <w:p w14:paraId="4E4ECBC2" w14:textId="3FEBA89E" w:rsidR="007B24CA" w:rsidRDefault="007B24CA" w:rsidP="00784602">
      <w:pPr>
        <w:pStyle w:val="WTStep"/>
      </w:pPr>
      <w:ins w:id="1269" w:author="Roy Prins" w:date="2017-05-29T15:02:00Z">
        <w:r>
          <w:t>Expand thread group NF001.</w:t>
        </w:r>
      </w:ins>
    </w:p>
    <w:p w14:paraId="5666DE6B" w14:textId="1036B299" w:rsidR="00B270B3" w:rsidRDefault="00B270B3" w:rsidP="00784602">
      <w:pPr>
        <w:pStyle w:val="WTStep"/>
      </w:pPr>
      <w:r>
        <w:t xml:space="preserve">Make sure </w:t>
      </w:r>
      <w:ins w:id="1270" w:author="Roy Prins" w:date="2017-05-29T13:35:00Z">
        <w:r w:rsidR="00AB784D">
          <w:t xml:space="preserve">HTTP Request </w:t>
        </w:r>
      </w:ins>
      <w:ins w:id="1271" w:author="Roy Prins" w:date="2017-05-29T13:36:00Z">
        <w:r w:rsidR="00AB784D">
          <w:t>“</w:t>
        </w:r>
      </w:ins>
      <w:del w:id="1272" w:author="Roy Prins" w:date="2017-05-29T15:13:00Z">
        <w:r w:rsidDel="0054181A">
          <w:delText>NF001/</w:delText>
        </w:r>
      </w:del>
      <w:r>
        <w:t>Transfer service – 100 transfers</w:t>
      </w:r>
      <w:ins w:id="1273" w:author="Roy Prins" w:date="2017-05-29T13:36:00Z">
        <w:r w:rsidR="00AB784D">
          <w:t>”</w:t>
        </w:r>
      </w:ins>
      <w:r>
        <w:t xml:space="preserve"> is </w:t>
      </w:r>
      <w:r w:rsidRPr="007B24CA">
        <w:rPr>
          <w:b/>
          <w:rPrChange w:id="1274" w:author="Roy Prins" w:date="2017-05-29T15:01:00Z">
            <w:rPr/>
          </w:rPrChange>
        </w:rPr>
        <w:t>dis</w:t>
      </w:r>
      <w:r>
        <w:t>abled.</w:t>
      </w:r>
    </w:p>
    <w:p w14:paraId="7D8B0AA6" w14:textId="4AF94545" w:rsidR="00B270B3" w:rsidRDefault="00B270B3" w:rsidP="00784602">
      <w:pPr>
        <w:pStyle w:val="WTStep"/>
      </w:pPr>
      <w:r>
        <w:lastRenderedPageBreak/>
        <w:t xml:space="preserve">Make sure </w:t>
      </w:r>
      <w:ins w:id="1275" w:author="Roy Prins" w:date="2017-05-29T13:36:00Z">
        <w:r w:rsidR="00AB784D">
          <w:t>HTTP Request “</w:t>
        </w:r>
      </w:ins>
      <w:del w:id="1276" w:author="Roy Prins" w:date="2017-05-29T15:13:00Z">
        <w:r w:rsidDel="0054181A">
          <w:delText>NF001/</w:delText>
        </w:r>
      </w:del>
      <w:r>
        <w:t>Transfer service – 2000 transfers</w:t>
      </w:r>
      <w:ins w:id="1277" w:author="Roy Prins" w:date="2017-05-29T13:36:00Z">
        <w:r w:rsidR="00AB784D">
          <w:t>”</w:t>
        </w:r>
      </w:ins>
      <w:r>
        <w:t xml:space="preserve"> is </w:t>
      </w:r>
      <w:r w:rsidRPr="007B24CA">
        <w:rPr>
          <w:b/>
          <w:rPrChange w:id="1278" w:author="Roy Prins" w:date="2017-05-29T15:01:00Z">
            <w:rPr/>
          </w:rPrChange>
        </w:rPr>
        <w:t>en</w:t>
      </w:r>
      <w:r>
        <w:t>abled.</w:t>
      </w:r>
    </w:p>
    <w:p w14:paraId="68A680A4" w14:textId="072C76BE" w:rsidR="00375DC2" w:rsidRDefault="00414B15" w:rsidP="00375DC2">
      <w:pPr>
        <w:pStyle w:val="WTStep"/>
      </w:pPr>
      <w:r>
        <w:t xml:space="preserve">Run </w:t>
      </w:r>
      <w:ins w:id="1279" w:author="Roy Prins" w:date="2017-05-29T13:42:00Z">
        <w:r w:rsidR="00177241">
          <w:t>thread group</w:t>
        </w:r>
      </w:ins>
      <w:ins w:id="1280" w:author="Roy Prins" w:date="2017-05-29T13:45:00Z">
        <w:r w:rsidR="00177241">
          <w:t xml:space="preserve"> </w:t>
        </w:r>
      </w:ins>
      <w:r>
        <w:t>NF001 (right-click &gt; Start)</w:t>
      </w:r>
      <w:r w:rsidR="00375DC2">
        <w:t>.</w:t>
      </w:r>
    </w:p>
    <w:p w14:paraId="09CCE21E" w14:textId="05791106" w:rsidR="000A7ACF" w:rsidRDefault="00414B15" w:rsidP="00375DC2">
      <w:pPr>
        <w:pStyle w:val="WTStep"/>
        <w:rPr>
          <w:ins w:id="1281" w:author="Roy Prins" w:date="2017-05-29T14:39:00Z"/>
        </w:rPr>
      </w:pPr>
      <w:r>
        <w:t xml:space="preserve">Observe </w:t>
      </w:r>
      <w:r w:rsidR="00A80415">
        <w:t xml:space="preserve">the console in </w:t>
      </w:r>
      <w:r>
        <w:t xml:space="preserve">Anypoint </w:t>
      </w:r>
      <w:r w:rsidR="00A80415">
        <w:t>Studio</w:t>
      </w:r>
      <w:del w:id="1282" w:author="Jeanette Stallons" w:date="2017-04-17T21:18:00Z">
        <w:r w:rsidR="00A80415" w:rsidDel="002309C3">
          <w:delText>. Also,</w:delText>
        </w:r>
      </w:del>
      <w:ins w:id="1283" w:author="Jeanette Stallons" w:date="2017-04-17T21:18:00Z">
        <w:r w:rsidR="002309C3">
          <w:t xml:space="preserve"> and</w:t>
        </w:r>
      </w:ins>
      <w:r w:rsidR="00A80415">
        <w:t xml:space="preserve"> note how the performance is affected.</w:t>
      </w:r>
      <w:ins w:id="1284" w:author="Roy Prins" w:date="2017-05-26T14:14:00Z">
        <w:r w:rsidR="007C69DE">
          <w:t xml:space="preserve"> Compare to results to Walkthrough 3-1.</w:t>
        </w:r>
      </w:ins>
    </w:p>
    <w:p w14:paraId="399C175F" w14:textId="0978DA2F" w:rsidR="009B696D" w:rsidRDefault="009B696D">
      <w:pPr>
        <w:pStyle w:val="WTStepNote"/>
        <w:rPr>
          <w:ins w:id="1285" w:author="Roy Prins" w:date="2017-05-29T14:37:00Z"/>
        </w:rPr>
        <w:pPrChange w:id="1286" w:author="Roy Prins" w:date="2017-05-29T14:39:00Z">
          <w:pPr>
            <w:pStyle w:val="WTStep"/>
          </w:pPr>
        </w:pPrChange>
      </w:pPr>
      <w:ins w:id="1287" w:author="Roy Prins" w:date="2017-05-29T14:39:00Z">
        <w:r>
          <w:t>Note: When running the thread group multiple times</w:t>
        </w:r>
      </w:ins>
      <w:ins w:id="1288" w:author="Roy Prins" w:date="2017-05-29T14:41:00Z">
        <w:r>
          <w:t>,</w:t>
        </w:r>
      </w:ins>
      <w:ins w:id="1289" w:author="Roy Prins" w:date="2017-05-29T14:39:00Z">
        <w:r>
          <w:t xml:space="preserve"> you may experience caching issues. </w:t>
        </w:r>
      </w:ins>
      <w:ins w:id="1290" w:author="Roy Prins" w:date="2017-05-29T14:40:00Z">
        <w:r>
          <w:t>In real life scenarios, when an actual message broker is used, the mentioned issues will not arise.</w:t>
        </w:r>
      </w:ins>
    </w:p>
    <w:p w14:paraId="3D3735C0" w14:textId="1746D269" w:rsidR="00001949" w:rsidRDefault="00001949">
      <w:pPr>
        <w:pStyle w:val="WTstepsheading"/>
        <w:rPr>
          <w:ins w:id="1291" w:author="Roy Prins" w:date="2017-05-29T14:38:00Z"/>
        </w:rPr>
        <w:pPrChange w:id="1292" w:author="Roy Prins" w:date="2017-05-29T14:49:00Z">
          <w:pPr>
            <w:pStyle w:val="WTStep"/>
          </w:pPr>
        </w:pPrChange>
      </w:pPr>
      <w:ins w:id="1293" w:author="Roy Prins" w:date="2017-05-29T14:38:00Z">
        <w:r>
          <w:t>Stop the application and close the project in Anypoint Studio</w:t>
        </w:r>
      </w:ins>
    </w:p>
    <w:p w14:paraId="09AEF056" w14:textId="01F7BCD4" w:rsidR="00001949" w:rsidRDefault="00001949">
      <w:pPr>
        <w:pStyle w:val="WTStep"/>
        <w:rPr>
          <w:ins w:id="1294" w:author="Roy Prins" w:date="2017-05-29T14:38:00Z"/>
          <w:lang w:eastAsia="ko-KR"/>
        </w:rPr>
      </w:pPr>
      <w:ins w:id="1295" w:author="Roy Prins" w:date="2017-05-29T14:38:00Z">
        <w:r>
          <w:rPr>
            <w:lang w:eastAsia="ko-KR"/>
          </w:rPr>
          <w:t>Stop the application.</w:t>
        </w:r>
      </w:ins>
    </w:p>
    <w:p w14:paraId="6B4CF249" w14:textId="00D6C21F" w:rsidR="00001949" w:rsidRPr="00001949" w:rsidRDefault="00001949">
      <w:pPr>
        <w:pStyle w:val="WTStep"/>
        <w:rPr>
          <w:lang w:eastAsia="ko-KR"/>
          <w:rPrChange w:id="1296" w:author="Roy Prins" w:date="2017-05-29T14:38:00Z">
            <w:rPr/>
          </w:rPrChange>
        </w:rPr>
      </w:pPr>
      <w:ins w:id="1297" w:author="Roy Prins" w:date="2017-05-29T14:38:00Z">
        <w:r>
          <w:rPr>
            <w:lang w:eastAsia="ko-KR"/>
          </w:rPr>
          <w:t xml:space="preserve">Close project </w:t>
        </w:r>
        <w:r w:rsidR="004C4A05">
          <w:rPr>
            <w:lang w:eastAsia="ko-KR"/>
          </w:rPr>
          <w:t>“</w:t>
        </w:r>
        <w:proofErr w:type="spellStart"/>
        <w:r w:rsidR="004C4A05">
          <w:rPr>
            <w:lang w:eastAsia="ko-KR"/>
          </w:rPr>
          <w:t>Acme</w:t>
        </w:r>
        <w:r w:rsidR="004C4A05" w:rsidRPr="001809A6">
          <w:rPr>
            <w:lang w:eastAsia="ko-KR"/>
          </w:rPr>
          <w:t>BankingServices</w:t>
        </w:r>
        <w:proofErr w:type="spellEnd"/>
        <w:r w:rsidR="004C4A05" w:rsidRPr="001809A6">
          <w:rPr>
            <w:lang w:eastAsia="ko-KR"/>
          </w:rPr>
          <w:t>-reliable</w:t>
        </w:r>
        <w:r w:rsidR="004C4A05">
          <w:rPr>
            <w:lang w:eastAsia="ko-KR"/>
          </w:rPr>
          <w:t>”.</w:t>
        </w:r>
      </w:ins>
    </w:p>
    <w:p w14:paraId="76D376EE" w14:textId="4BCF4843" w:rsidR="006349A6" w:rsidRDefault="006349A6" w:rsidP="006349A6">
      <w:pPr>
        <w:pStyle w:val="ModuleTitle"/>
      </w:pPr>
      <w:bookmarkStart w:id="1298" w:name="_Toc483837054"/>
      <w:r>
        <w:lastRenderedPageBreak/>
        <w:t xml:space="preserve">Module 4: </w:t>
      </w:r>
      <w:r w:rsidR="00CC5F3E">
        <w:t>Tuning</w:t>
      </w:r>
      <w:r>
        <w:t xml:space="preserve"> </w:t>
      </w:r>
      <w:del w:id="1299" w:author="Jeanette Stallons" w:date="2017-04-17T21:18:00Z">
        <w:r w:rsidDel="002309C3">
          <w:delText>performance</w:delText>
        </w:r>
      </w:del>
      <w:ins w:id="1300" w:author="Jeanette Stallons" w:date="2017-04-17T21:18:00Z">
        <w:r w:rsidR="002309C3">
          <w:t>Performance</w:t>
        </w:r>
      </w:ins>
      <w:bookmarkEnd w:id="1298"/>
    </w:p>
    <w:p w14:paraId="298675C9" w14:textId="5691A13C" w:rsidR="006349A6" w:rsidRPr="00BA25BC" w:rsidDel="00555194" w:rsidRDefault="006349A6">
      <w:pPr>
        <w:pStyle w:val="Moduleobjectivesleadin"/>
        <w:rPr>
          <w:del w:id="1301" w:author="Roy Prins" w:date="2017-05-29T14:53:00Z"/>
          <w:lang w:eastAsia="ja-JP"/>
        </w:rPr>
        <w:pPrChange w:id="1302" w:author="Roy Prins" w:date="2017-05-29T15:16:00Z">
          <w:pPr/>
        </w:pPrChange>
      </w:pPr>
    </w:p>
    <w:p w14:paraId="2661627C" w14:textId="77777777" w:rsidR="006349A6" w:rsidRPr="00410819" w:rsidRDefault="006349A6">
      <w:pPr>
        <w:pStyle w:val="Moduleobjectivesleadin"/>
      </w:pPr>
      <w:r>
        <w:t>Objectives:</w:t>
      </w:r>
    </w:p>
    <w:p w14:paraId="43EF9F15" w14:textId="5A54E545" w:rsidR="00E44521" w:rsidRPr="00CC5F3E" w:rsidRDefault="00E44521" w:rsidP="00CC5F3E">
      <w:pPr>
        <w:pStyle w:val="ModuleObjectives"/>
        <w:rPr>
          <w:lang w:val="en-GB"/>
        </w:rPr>
      </w:pPr>
      <w:r w:rsidRPr="00CC5F3E">
        <w:t xml:space="preserve">Understand system design considerations and </w:t>
      </w:r>
      <w:del w:id="1303" w:author="Jeanette Stallons" w:date="2017-04-17T21:41:00Z">
        <w:r w:rsidRPr="00CC5F3E" w:rsidDel="00E00FEA">
          <w:delText>trade offs</w:delText>
        </w:r>
      </w:del>
      <w:ins w:id="1304" w:author="Jeanette Stallons" w:date="2017-04-17T21:41:00Z">
        <w:r w:rsidR="00E00FEA" w:rsidRPr="00CC5F3E">
          <w:t>tradeoffs</w:t>
        </w:r>
      </w:ins>
      <w:ins w:id="1305" w:author="Jeanette Stallons" w:date="2017-04-17T21:18:00Z">
        <w:r w:rsidR="002309C3">
          <w:t>.</w:t>
        </w:r>
      </w:ins>
    </w:p>
    <w:p w14:paraId="0416E80D" w14:textId="5B2B32B1" w:rsidR="00E018B4" w:rsidRPr="00553FDB" w:rsidDel="00553FDB" w:rsidRDefault="00555194">
      <w:pPr>
        <w:pStyle w:val="ModuleObjectives"/>
        <w:rPr>
          <w:del w:id="1306" w:author="Roy Prins" w:date="2017-05-29T14:53:00Z"/>
          <w:lang w:val="en-GB"/>
          <w:rPrChange w:id="1307" w:author="Roy Prins" w:date="2017-05-29T15:16:00Z">
            <w:rPr>
              <w:del w:id="1308" w:author="Roy Prins" w:date="2017-05-29T14:53:00Z"/>
            </w:rPr>
          </w:rPrChange>
        </w:rPr>
        <w:pPrChange w:id="1309" w:author="Roy Prins" w:date="2017-05-29T14:53:00Z">
          <w:pPr>
            <w:pStyle w:val="WTStep"/>
            <w:numPr>
              <w:numId w:val="0"/>
            </w:numPr>
            <w:ind w:left="360" w:firstLine="0"/>
          </w:pPr>
        </w:pPrChange>
      </w:pPr>
      <w:ins w:id="1310" w:author="Roy Prins" w:date="2017-05-29T14:53:00Z">
        <w:r>
          <w:t>Fine</w:t>
        </w:r>
      </w:ins>
      <w:ins w:id="1311" w:author="Roy Prins" w:date="2017-05-29T14:57:00Z">
        <w:r w:rsidR="00D870DC">
          <w:t>-</w:t>
        </w:r>
      </w:ins>
      <w:ins w:id="1312" w:author="Roy Prins" w:date="2017-05-29T14:53:00Z">
        <w:r>
          <w:t>t</w:t>
        </w:r>
      </w:ins>
      <w:del w:id="1313" w:author="Roy Prins" w:date="2017-05-29T14:53:00Z">
        <w:r w:rsidR="00E44521" w:rsidRPr="00CC5F3E" w:rsidDel="00555194">
          <w:delText>T</w:delText>
        </w:r>
      </w:del>
      <w:r w:rsidR="00E44521" w:rsidRPr="00CC5F3E">
        <w:t>uning Mule applications for performance</w:t>
      </w:r>
      <w:ins w:id="1314" w:author="Jeanette Stallons" w:date="2017-04-17T21:18:00Z">
        <w:r w:rsidR="002309C3">
          <w:t>.</w:t>
        </w:r>
      </w:ins>
    </w:p>
    <w:p w14:paraId="5D6E910A" w14:textId="77777777" w:rsidR="00553FDB" w:rsidRPr="00CC5F3E" w:rsidRDefault="00553FDB" w:rsidP="00E018B4">
      <w:pPr>
        <w:pStyle w:val="ModuleObjectives"/>
        <w:rPr>
          <w:ins w:id="1315" w:author="Roy Prins" w:date="2017-05-29T15:16:00Z"/>
          <w:lang w:val="en-GB"/>
        </w:rPr>
      </w:pPr>
    </w:p>
    <w:p w14:paraId="4AE4BAEC" w14:textId="77777777" w:rsidR="00E018B4" w:rsidRPr="00553FDB" w:rsidRDefault="00E018B4">
      <w:pPr>
        <w:rPr>
          <w:ins w:id="1316" w:author="Roy Prins" w:date="2017-05-29T14:52:00Z"/>
          <w:rPrChange w:id="1317" w:author="Roy Prins" w:date="2017-05-29T15:16:00Z">
            <w:rPr>
              <w:ins w:id="1318" w:author="Roy Prins" w:date="2017-05-29T14:52:00Z"/>
            </w:rPr>
          </w:rPrChange>
        </w:rPr>
        <w:pPrChange w:id="1319" w:author="Roy Prins" w:date="2017-05-29T15:16:00Z">
          <w:pPr>
            <w:pStyle w:val="WTStep"/>
            <w:numPr>
              <w:numId w:val="0"/>
            </w:numPr>
            <w:ind w:left="360" w:firstLine="0"/>
          </w:pPr>
        </w:pPrChange>
      </w:pPr>
    </w:p>
    <w:p w14:paraId="6D9A89EB" w14:textId="77777777" w:rsidR="00555194" w:rsidRDefault="00555194">
      <w:pPr>
        <w:pStyle w:val="Moduleobjectivesleadin"/>
        <w:rPr>
          <w:ins w:id="1320" w:author="Roy Prins" w:date="2017-05-29T14:52:00Z"/>
        </w:rPr>
        <w:pPrChange w:id="1321" w:author="Roy Prins" w:date="2017-05-29T15:16:00Z">
          <w:pPr>
            <w:pStyle w:val="WTstepsheading"/>
          </w:pPr>
        </w:pPrChange>
      </w:pPr>
      <w:ins w:id="1322" w:author="Roy Prins" w:date="2017-05-29T14:52:00Z">
        <w:r>
          <w:t>Prerequisites</w:t>
        </w:r>
      </w:ins>
    </w:p>
    <w:p w14:paraId="5CA9DC21" w14:textId="48A68677" w:rsidR="00555194" w:rsidRDefault="00CB45C6" w:rsidP="00555194">
      <w:pPr>
        <w:pStyle w:val="WTobjectives"/>
        <w:rPr>
          <w:ins w:id="1323" w:author="Roy Prins" w:date="2017-05-29T14:52:00Z"/>
          <w:lang w:eastAsia="ko-KR"/>
        </w:rPr>
      </w:pPr>
      <w:ins w:id="1324" w:author="Roy Prins" w:date="2017-05-29T14:52:00Z">
        <w:r>
          <w:rPr>
            <w:lang w:eastAsia="ko-KR"/>
          </w:rPr>
          <w:t>Having completed the previous walkthroughs</w:t>
        </w:r>
        <w:r w:rsidR="00555194">
          <w:rPr>
            <w:lang w:eastAsia="ko-KR"/>
          </w:rPr>
          <w:t xml:space="preserve">. </w:t>
        </w:r>
      </w:ins>
    </w:p>
    <w:p w14:paraId="7B6EBD38" w14:textId="77777777" w:rsidR="00555194" w:rsidRDefault="00555194" w:rsidP="00555194">
      <w:pPr>
        <w:pStyle w:val="WTobjectives"/>
        <w:rPr>
          <w:ins w:id="1325" w:author="Roy Prins" w:date="2017-05-29T14:52:00Z"/>
          <w:lang w:eastAsia="ko-KR"/>
        </w:rPr>
      </w:pPr>
      <w:ins w:id="1326" w:author="Roy Prins" w:date="2017-05-29T14:52:00Z">
        <w:r>
          <w:rPr>
            <w:lang w:eastAsia="ko-KR"/>
          </w:rPr>
          <w:t xml:space="preserve">If you have not completed it successfully: </w:t>
        </w:r>
      </w:ins>
    </w:p>
    <w:p w14:paraId="625E0860" w14:textId="72280FAB" w:rsidR="00555194" w:rsidRDefault="00555194" w:rsidP="00555194">
      <w:pPr>
        <w:pStyle w:val="WTobjectives"/>
        <w:numPr>
          <w:ilvl w:val="1"/>
          <w:numId w:val="6"/>
        </w:numPr>
        <w:rPr>
          <w:ins w:id="1327" w:author="Roy Prins" w:date="2017-05-29T14:52:00Z"/>
          <w:lang w:eastAsia="ko-KR"/>
        </w:rPr>
      </w:pPr>
      <w:ins w:id="1328" w:author="Roy Prins" w:date="2017-05-29T14:52:00Z">
        <w:r>
          <w:rPr>
            <w:lang w:eastAsia="ko-KR"/>
          </w:rPr>
          <w:t>Import the solution (AcmeBankingServices-WT3-1.zip) from the student files, folder Solutions/Module03/ in Anypoint Studio.</w:t>
        </w:r>
      </w:ins>
    </w:p>
    <w:p w14:paraId="4C742E9B" w14:textId="4237CFB4" w:rsidR="00555194" w:rsidRDefault="00555194" w:rsidP="00555194">
      <w:pPr>
        <w:pStyle w:val="WTobjectives"/>
        <w:numPr>
          <w:ilvl w:val="1"/>
          <w:numId w:val="6"/>
        </w:numPr>
        <w:rPr>
          <w:ins w:id="1329" w:author="Roy Prins" w:date="2017-05-29T14:52:00Z"/>
          <w:lang w:eastAsia="ko-KR"/>
        </w:rPr>
      </w:pPr>
      <w:ins w:id="1330" w:author="Roy Prins" w:date="2017-05-29T14:52:00Z">
        <w:r>
          <w:rPr>
            <w:lang w:eastAsia="ko-KR"/>
          </w:rPr>
          <w:t>Open the solution (</w:t>
        </w:r>
        <w:r w:rsidRPr="001B4043">
          <w:rPr>
            <w:lang w:eastAsia="ko-KR"/>
          </w:rPr>
          <w:t xml:space="preserve">ACME Bank Performance Test </w:t>
        </w:r>
        <w:proofErr w:type="spellStart"/>
        <w:r w:rsidRPr="001B4043">
          <w:rPr>
            <w:lang w:eastAsia="ko-KR"/>
          </w:rPr>
          <w:t>Plan.jmx</w:t>
        </w:r>
        <w:proofErr w:type="spellEnd"/>
        <w:r>
          <w:rPr>
            <w:lang w:eastAsia="ko-KR"/>
          </w:rPr>
          <w:t>) from the student files, folder Solutions/Module03/ in Apache JMeter.</w:t>
        </w:r>
      </w:ins>
    </w:p>
    <w:p w14:paraId="515BC395" w14:textId="77777777" w:rsidR="00555194" w:rsidRDefault="00555194" w:rsidP="00954425">
      <w:pPr>
        <w:pStyle w:val="WTStep"/>
        <w:numPr>
          <w:ilvl w:val="0"/>
          <w:numId w:val="0"/>
        </w:numPr>
        <w:ind w:left="360" w:hanging="360"/>
      </w:pPr>
    </w:p>
    <w:p w14:paraId="7EC27497" w14:textId="13E5AE1D" w:rsidR="00CC5F3E" w:rsidRDefault="00CC5F3E" w:rsidP="00CC5F3E">
      <w:pPr>
        <w:pStyle w:val="WTTitle"/>
      </w:pPr>
      <w:bookmarkStart w:id="1331" w:name="_Toc483837055"/>
      <w:r>
        <w:lastRenderedPageBreak/>
        <w:t>Walkthrough</w:t>
      </w:r>
      <w:r w:rsidRPr="00EC6281">
        <w:t xml:space="preserve"> </w:t>
      </w:r>
      <w:r>
        <w:t>4-1</w:t>
      </w:r>
      <w:r w:rsidRPr="00EC6281">
        <w:t xml:space="preserve">: </w:t>
      </w:r>
      <w:r>
        <w:t>Tuning threading profiles</w:t>
      </w:r>
      <w:bookmarkEnd w:id="1331"/>
    </w:p>
    <w:p w14:paraId="37817114" w14:textId="7BDBCAAD" w:rsidR="00CB45C6" w:rsidRDefault="00CB45C6">
      <w:pPr>
        <w:pStyle w:val="Moduleobjectivesleadin"/>
        <w:rPr>
          <w:ins w:id="1332" w:author="Roy Prins" w:date="2017-05-29T15:49:00Z"/>
        </w:rPr>
        <w:pPrChange w:id="1333" w:author="Roy Prins" w:date="2017-05-29T15:49:00Z">
          <w:pPr/>
        </w:pPrChange>
      </w:pPr>
      <w:ins w:id="1334" w:author="Roy Prins" w:date="2017-05-29T15:49:00Z">
        <w:r>
          <w:t>Objectives</w:t>
        </w:r>
      </w:ins>
    </w:p>
    <w:p w14:paraId="04FFAF68" w14:textId="77777777" w:rsidR="00CC5F3E" w:rsidRDefault="00CC5F3E" w:rsidP="00CC5F3E">
      <w:r>
        <w:t>In this walkthrough, you will:</w:t>
      </w:r>
    </w:p>
    <w:p w14:paraId="4DE517D6" w14:textId="77777777" w:rsidR="00BA0B6A" w:rsidRPr="001261D0" w:rsidRDefault="00BA0B6A" w:rsidP="00BA0B6A">
      <w:pPr>
        <w:pStyle w:val="Exerciseobjectives"/>
      </w:pPr>
      <w:r w:rsidRPr="001261D0">
        <w:t>Define a custom threading profile</w:t>
      </w:r>
      <w:r>
        <w:t>.</w:t>
      </w:r>
    </w:p>
    <w:p w14:paraId="68D0484D" w14:textId="77777777" w:rsidR="00BA0B6A" w:rsidRPr="001261D0" w:rsidRDefault="00BA0B6A" w:rsidP="00BA0B6A">
      <w:pPr>
        <w:pStyle w:val="Exerciseobjectives"/>
      </w:pPr>
      <w:r w:rsidRPr="001261D0">
        <w:t>Reference a threading profile from a flow</w:t>
      </w:r>
      <w:r>
        <w:t>.</w:t>
      </w:r>
    </w:p>
    <w:p w14:paraId="4126D21E" w14:textId="229FD6ED" w:rsidR="00C17174" w:rsidRDefault="00BA0B6A">
      <w:pPr>
        <w:pStyle w:val="Exerciseobjectives"/>
        <w:rPr>
          <w:ins w:id="1335" w:author="Roy Prins" w:date="2017-05-29T15:07:00Z"/>
        </w:rPr>
      </w:pPr>
      <w:r w:rsidRPr="001261D0">
        <w:t>Analyze the profile's impact on the application</w:t>
      </w:r>
      <w:r>
        <w:t>.</w:t>
      </w:r>
    </w:p>
    <w:p w14:paraId="0957B0AE" w14:textId="77777777" w:rsidR="00C17174" w:rsidRPr="00C17174" w:rsidRDefault="00C17174">
      <w:pPr>
        <w:rPr>
          <w:rPrChange w:id="1336" w:author="Roy Prins" w:date="2017-05-29T15:07:00Z">
            <w:rPr/>
          </w:rPrChange>
        </w:rPr>
        <w:pPrChange w:id="1337" w:author="Roy Prins" w:date="2017-05-29T15:07:00Z">
          <w:pPr>
            <w:pStyle w:val="Exerciseobjectives"/>
          </w:pPr>
        </w:pPrChange>
      </w:pPr>
    </w:p>
    <w:p w14:paraId="1EB67BDD" w14:textId="77777777" w:rsidR="00BA0B6A" w:rsidRPr="008629C4" w:rsidRDefault="00BA0B6A">
      <w:pPr>
        <w:pStyle w:val="WTstepsheading"/>
      </w:pPr>
      <w:r>
        <w:t>Create a processing strategy</w:t>
      </w:r>
    </w:p>
    <w:p w14:paraId="76127A35" w14:textId="77777777" w:rsidR="003D0B7D" w:rsidRDefault="00BA0B6A">
      <w:pPr>
        <w:pStyle w:val="WTStep"/>
        <w:numPr>
          <w:ilvl w:val="0"/>
          <w:numId w:val="48"/>
        </w:numPr>
        <w:rPr>
          <w:ins w:id="1338" w:author="Roy Prins" w:date="2017-05-29T14:54:00Z"/>
        </w:rPr>
        <w:pPrChange w:id="1339" w:author="Roy Prins" w:date="2017-05-29T15:04:00Z">
          <w:pPr>
            <w:pStyle w:val="Step"/>
            <w:numPr>
              <w:numId w:val="33"/>
            </w:numPr>
          </w:pPr>
        </w:pPrChange>
      </w:pPr>
      <w:r w:rsidRPr="00336413">
        <w:t>Open Anypoint Studio</w:t>
      </w:r>
    </w:p>
    <w:p w14:paraId="59BA857B" w14:textId="0622C1A5" w:rsidR="00BA0B6A" w:rsidRDefault="00BA0B6A">
      <w:pPr>
        <w:pStyle w:val="WTStep"/>
        <w:rPr>
          <w:ins w:id="1340" w:author="Roy Prins" w:date="2017-05-29T14:41:00Z"/>
        </w:rPr>
        <w:pPrChange w:id="1341" w:author="Roy Prins" w:date="2017-05-29T15:04:00Z">
          <w:pPr>
            <w:pStyle w:val="Step"/>
            <w:numPr>
              <w:numId w:val="33"/>
            </w:numPr>
          </w:pPr>
        </w:pPrChange>
      </w:pPr>
      <w:del w:id="1342" w:author="Roy Prins" w:date="2017-05-29T14:54:00Z">
        <w:r w:rsidRPr="00336413" w:rsidDel="003D0B7D">
          <w:delText xml:space="preserve"> and </w:delText>
        </w:r>
      </w:del>
      <w:del w:id="1343" w:author="Roy Prins" w:date="2017-05-29T14:41:00Z">
        <w:r w:rsidRPr="00336413" w:rsidDel="009B696D">
          <w:delText>return to the</w:delText>
        </w:r>
      </w:del>
      <w:ins w:id="1344" w:author="Roy Prins" w:date="2017-05-29T14:41:00Z">
        <w:r w:rsidR="003D0B7D">
          <w:t>O</w:t>
        </w:r>
        <w:r w:rsidR="009B696D">
          <w:t>pen project</w:t>
        </w:r>
      </w:ins>
      <w:r w:rsidRPr="00336413">
        <w:t xml:space="preserve"> </w:t>
      </w:r>
      <w:proofErr w:type="spellStart"/>
      <w:ins w:id="1345" w:author="Roy Prins" w:date="2017-05-29T14:41:00Z">
        <w:r w:rsidR="009B696D">
          <w:t>AcmeB</w:t>
        </w:r>
      </w:ins>
      <w:del w:id="1346" w:author="Roy Prins" w:date="2017-05-29T14:41:00Z">
        <w:r w:rsidDel="009B696D">
          <w:delText>b</w:delText>
        </w:r>
      </w:del>
      <w:r>
        <w:t>anking</w:t>
      </w:r>
      <w:ins w:id="1347" w:author="Roy Prins" w:date="2017-05-29T14:41:00Z">
        <w:r w:rsidR="009B696D">
          <w:t>S</w:t>
        </w:r>
      </w:ins>
      <w:del w:id="1348" w:author="Roy Prins" w:date="2017-05-29T14:41:00Z">
        <w:r w:rsidDel="009B696D">
          <w:delText xml:space="preserve"> s</w:delText>
        </w:r>
      </w:del>
      <w:r>
        <w:t>ervices</w:t>
      </w:r>
      <w:proofErr w:type="spellEnd"/>
      <w:del w:id="1349" w:author="Roy Prins" w:date="2017-05-29T14:41:00Z">
        <w:r w:rsidRPr="00336413" w:rsidDel="009B696D">
          <w:delText xml:space="preserve"> application</w:delText>
        </w:r>
      </w:del>
      <w:r>
        <w:t>.</w:t>
      </w:r>
    </w:p>
    <w:p w14:paraId="43F3CD0C" w14:textId="70580393" w:rsidR="009B696D" w:rsidRDefault="009B696D">
      <w:pPr>
        <w:pStyle w:val="WTStep"/>
        <w:pPrChange w:id="1350" w:author="Roy Prins" w:date="2017-05-29T15:04:00Z">
          <w:pPr>
            <w:pStyle w:val="Step"/>
            <w:numPr>
              <w:numId w:val="33"/>
            </w:numPr>
          </w:pPr>
        </w:pPrChange>
      </w:pPr>
      <w:ins w:id="1351" w:author="Roy Prins" w:date="2017-05-29T14:41:00Z">
        <w:r>
          <w:t>Open flow configuration file global.xml</w:t>
        </w:r>
      </w:ins>
      <w:ins w:id="1352" w:author="Roy Prins" w:date="2017-05-29T14:42:00Z">
        <w:r>
          <w:t>.</w:t>
        </w:r>
      </w:ins>
    </w:p>
    <w:p w14:paraId="639FA25D" w14:textId="48FEC1A7" w:rsidR="00BA0B6A" w:rsidRPr="001261D0" w:rsidRDefault="009B696D">
      <w:pPr>
        <w:pStyle w:val="WTStep"/>
        <w:pPrChange w:id="1353" w:author="Roy Prins" w:date="2017-05-29T15:04:00Z">
          <w:pPr>
            <w:pStyle w:val="Step"/>
            <w:numPr>
              <w:numId w:val="33"/>
            </w:numPr>
          </w:pPr>
        </w:pPrChange>
      </w:pPr>
      <w:ins w:id="1354" w:author="Roy Prins" w:date="2017-05-29T14:42:00Z">
        <w:r>
          <w:t xml:space="preserve">Select </w:t>
        </w:r>
      </w:ins>
      <w:del w:id="1355" w:author="Roy Prins" w:date="2017-05-29T14:42:00Z">
        <w:r w:rsidR="00BA0B6A" w:rsidRPr="001261D0" w:rsidDel="009B696D">
          <w:delText>In </w:delText>
        </w:r>
        <w:r w:rsidR="00BA0B6A" w:rsidDel="009B696D">
          <w:delText>global.</w:delText>
        </w:r>
        <w:r w:rsidR="00BA0B6A" w:rsidRPr="001261D0" w:rsidDel="009B696D">
          <w:delText xml:space="preserve">xml, </w:delText>
        </w:r>
      </w:del>
      <w:ins w:id="1356" w:author="Roy Prins" w:date="2017-05-29T14:42:00Z">
        <w:r>
          <w:t>the</w:t>
        </w:r>
      </w:ins>
      <w:del w:id="1357" w:author="Roy Prins" w:date="2017-05-29T14:42:00Z">
        <w:r w:rsidR="00BA0B6A" w:rsidRPr="001261D0" w:rsidDel="009B696D">
          <w:delText>open</w:delText>
        </w:r>
      </w:del>
      <w:r w:rsidR="00BA0B6A" w:rsidRPr="001261D0">
        <w:t xml:space="preserve"> Global Element</w:t>
      </w:r>
      <w:ins w:id="1358" w:author="Roy Prins" w:date="2017-05-29T14:42:00Z">
        <w:r>
          <w:t>s tab.</w:t>
        </w:r>
      </w:ins>
      <w:del w:id="1359" w:author="Roy Prins" w:date="2017-05-29T14:42:00Z">
        <w:r w:rsidR="00BA0B6A" w:rsidRPr="001261D0" w:rsidDel="009B696D">
          <w:delText>s.</w:delText>
        </w:r>
      </w:del>
    </w:p>
    <w:p w14:paraId="7E24AC16" w14:textId="77777777" w:rsidR="00BA0B6A" w:rsidRDefault="00BA0B6A">
      <w:pPr>
        <w:pStyle w:val="WTStep"/>
        <w:pPrChange w:id="1360" w:author="Roy Prins" w:date="2017-05-29T15:04:00Z">
          <w:pPr>
            <w:pStyle w:val="Step"/>
            <w:numPr>
              <w:numId w:val="33"/>
            </w:numPr>
          </w:pPr>
        </w:pPrChange>
      </w:pPr>
      <w:r w:rsidRPr="001261D0">
        <w:t>Click Create.</w:t>
      </w:r>
    </w:p>
    <w:p w14:paraId="46440CCF" w14:textId="77777777" w:rsidR="00BA0B6A" w:rsidRPr="001261D0" w:rsidRDefault="00BA0B6A">
      <w:pPr>
        <w:pStyle w:val="WTStep"/>
        <w:pPrChange w:id="1361" w:author="Roy Prins" w:date="2017-05-29T15:04:00Z">
          <w:pPr>
            <w:pStyle w:val="Step"/>
            <w:numPr>
              <w:numId w:val="33"/>
            </w:numPr>
          </w:pPr>
        </w:pPrChange>
      </w:pPr>
      <w:r w:rsidRPr="001261D0">
        <w:t>Expand Processing Strategies.</w:t>
      </w:r>
    </w:p>
    <w:p w14:paraId="3BAC3B57" w14:textId="77777777" w:rsidR="00BA0B6A" w:rsidRDefault="00BA0B6A" w:rsidP="00BA0B6A">
      <w:pPr>
        <w:ind w:left="720"/>
      </w:pPr>
      <w:r>
        <w:rPr>
          <w:noProof/>
          <w:lang w:val="en-GB" w:eastAsia="en-GB"/>
        </w:rPr>
        <w:drawing>
          <wp:inline distT="0" distB="0" distL="0" distR="0" wp14:anchorId="4FD40DBC" wp14:editId="38653D0B">
            <wp:extent cx="3059197" cy="1135158"/>
            <wp:effectExtent l="25400" t="25400" r="14605" b="33655"/>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4413" cy="1140804"/>
                    </a:xfrm>
                    <a:prstGeom prst="rect">
                      <a:avLst/>
                    </a:prstGeom>
                    <a:noFill/>
                    <a:ln>
                      <a:solidFill>
                        <a:schemeClr val="bg1">
                          <a:lumMod val="50000"/>
                        </a:schemeClr>
                      </a:solidFill>
                    </a:ln>
                    <a:effectLst/>
                  </pic:spPr>
                </pic:pic>
              </a:graphicData>
            </a:graphic>
          </wp:inline>
        </w:drawing>
      </w:r>
    </w:p>
    <w:p w14:paraId="596D3FC9" w14:textId="77777777" w:rsidR="00BA0B6A" w:rsidRPr="002A3FFD" w:rsidRDefault="00BA0B6A">
      <w:pPr>
        <w:pStyle w:val="WTStep"/>
        <w:pPrChange w:id="1362" w:author="Roy Prins" w:date="2017-05-29T15:04:00Z">
          <w:pPr>
            <w:pStyle w:val="Step"/>
            <w:numPr>
              <w:numId w:val="33"/>
            </w:numPr>
          </w:pPr>
        </w:pPrChange>
      </w:pPr>
      <w:r w:rsidRPr="002A3FFD">
        <w:t>Choose Queued Asynchronous Processing Strategy.</w:t>
      </w:r>
    </w:p>
    <w:p w14:paraId="4F34F14A" w14:textId="010DD884" w:rsidR="00BA0B6A" w:rsidRPr="002A3FFD" w:rsidRDefault="00BA0B6A">
      <w:pPr>
        <w:pStyle w:val="WTStep"/>
        <w:pPrChange w:id="1363" w:author="Roy Prins" w:date="2017-05-29T15:04:00Z">
          <w:pPr>
            <w:pStyle w:val="Step"/>
            <w:numPr>
              <w:numId w:val="33"/>
            </w:numPr>
          </w:pPr>
        </w:pPrChange>
      </w:pPr>
      <w:r w:rsidRPr="002A3FFD">
        <w:t>Name the strategy </w:t>
      </w:r>
      <w:ins w:id="1364" w:author="Roy Prins" w:date="2017-05-29T14:54:00Z">
        <w:r w:rsidR="003D0B7D">
          <w:t>“</w:t>
        </w:r>
      </w:ins>
      <w:proofErr w:type="spellStart"/>
      <w:r w:rsidRPr="002A3FFD">
        <w:t>highThroughputProcessing</w:t>
      </w:r>
      <w:proofErr w:type="spellEnd"/>
      <w:ins w:id="1365" w:author="Roy Prins" w:date="2017-05-29T14:55:00Z">
        <w:r w:rsidR="003D0B7D">
          <w:t>”</w:t>
        </w:r>
      </w:ins>
      <w:ins w:id="1366" w:author="Jeanette Stallons" w:date="2017-04-17T21:18:00Z">
        <w:r w:rsidR="002309C3">
          <w:t>.</w:t>
        </w:r>
      </w:ins>
    </w:p>
    <w:p w14:paraId="3D19739B" w14:textId="77777777" w:rsidR="00BA0B6A" w:rsidRPr="002A3FFD" w:rsidRDefault="00BA0B6A">
      <w:pPr>
        <w:pStyle w:val="WTStep"/>
        <w:pPrChange w:id="1367" w:author="Roy Prins" w:date="2017-05-29T15:04:00Z">
          <w:pPr>
            <w:pStyle w:val="Step"/>
            <w:keepNext/>
            <w:numPr>
              <w:numId w:val="33"/>
            </w:numPr>
          </w:pPr>
        </w:pPrChange>
      </w:pPr>
      <w:r w:rsidRPr="002A3FFD">
        <w:t>Set the following threading settings:</w:t>
      </w:r>
    </w:p>
    <w:p w14:paraId="1474E557" w14:textId="77777777" w:rsidR="00BA0B6A" w:rsidRPr="002A3FFD" w:rsidRDefault="00BA0B6A" w:rsidP="00BA0B6A">
      <w:pPr>
        <w:pStyle w:val="Step"/>
        <w:numPr>
          <w:ilvl w:val="1"/>
          <w:numId w:val="34"/>
        </w:numPr>
      </w:pPr>
      <w:r w:rsidRPr="002A3FFD">
        <w:t>Max Threads: 80</w:t>
      </w:r>
    </w:p>
    <w:p w14:paraId="638F00E3" w14:textId="77777777" w:rsidR="00BA0B6A" w:rsidRPr="002A3FFD" w:rsidRDefault="00BA0B6A" w:rsidP="00BA0B6A">
      <w:pPr>
        <w:pStyle w:val="Step"/>
        <w:numPr>
          <w:ilvl w:val="1"/>
          <w:numId w:val="34"/>
        </w:numPr>
      </w:pPr>
      <w:r w:rsidRPr="002A3FFD">
        <w:t>Min Threads: 16</w:t>
      </w:r>
    </w:p>
    <w:p w14:paraId="0021ECD8" w14:textId="77777777" w:rsidR="00BA0B6A" w:rsidRPr="002A3FFD" w:rsidRDefault="00BA0B6A" w:rsidP="00BA0B6A">
      <w:pPr>
        <w:pStyle w:val="Step"/>
        <w:numPr>
          <w:ilvl w:val="1"/>
          <w:numId w:val="34"/>
        </w:numPr>
      </w:pPr>
      <w:r w:rsidRPr="002A3FFD">
        <w:t>Thread TTL: 10000</w:t>
      </w:r>
    </w:p>
    <w:p w14:paraId="3087CEEB" w14:textId="77777777" w:rsidR="00BA0B6A" w:rsidRDefault="00BA0B6A" w:rsidP="00BA0B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heme="minorEastAsia" w:hAnsi="Consolas" w:cs="Courier"/>
          <w:color w:val="333333"/>
          <w:sz w:val="20"/>
          <w:szCs w:val="20"/>
          <w:lang w:eastAsia="en-US"/>
        </w:rPr>
      </w:pPr>
    </w:p>
    <w:p w14:paraId="6519ECE7" w14:textId="77777777" w:rsidR="00BA0B6A" w:rsidRPr="00C16AF9" w:rsidRDefault="00BA0B6A" w:rsidP="00BA0B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heme="minorEastAsia" w:hAnsi="Consolas" w:cs="Courier"/>
          <w:color w:val="404040" w:themeColor="text1" w:themeTint="BF"/>
          <w:sz w:val="20"/>
          <w:szCs w:val="20"/>
          <w:lang w:eastAsia="en-US"/>
        </w:rPr>
      </w:pPr>
      <w:r w:rsidRPr="00C16AF9">
        <w:rPr>
          <w:rFonts w:ascii="Consolas" w:eastAsiaTheme="minorEastAsia" w:hAnsi="Consolas" w:cs="Courier"/>
          <w:color w:val="404040" w:themeColor="text1" w:themeTint="BF"/>
          <w:sz w:val="20"/>
          <w:szCs w:val="20"/>
          <w:lang w:eastAsia="en-US"/>
        </w:rPr>
        <w:t xml:space="preserve"> &lt;queued-asynchronous-processing-strategy name="</w:t>
      </w:r>
      <w:proofErr w:type="spellStart"/>
      <w:r w:rsidRPr="00C16AF9">
        <w:rPr>
          <w:rFonts w:ascii="Consolas" w:eastAsiaTheme="minorEastAsia" w:hAnsi="Consolas" w:cs="Courier"/>
          <w:color w:val="404040" w:themeColor="text1" w:themeTint="BF"/>
          <w:sz w:val="20"/>
          <w:szCs w:val="20"/>
          <w:lang w:eastAsia="en-US"/>
        </w:rPr>
        <w:t>highThroughputProcessing</w:t>
      </w:r>
      <w:proofErr w:type="spellEnd"/>
      <w:r w:rsidRPr="00C16AF9">
        <w:rPr>
          <w:rFonts w:ascii="Consolas" w:eastAsiaTheme="minorEastAsia" w:hAnsi="Consolas" w:cs="Courier"/>
          <w:color w:val="404040" w:themeColor="text1" w:themeTint="BF"/>
          <w:sz w:val="20"/>
          <w:szCs w:val="20"/>
          <w:lang w:eastAsia="en-US"/>
        </w:rPr>
        <w:t>"</w:t>
      </w:r>
    </w:p>
    <w:p w14:paraId="2EA258D9" w14:textId="555D17BA" w:rsidR="00BA0B6A" w:rsidRPr="00C16AF9" w:rsidRDefault="00BA0B6A" w:rsidP="00BA0B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heme="minorEastAsia" w:hAnsi="Consolas" w:cs="Courier"/>
          <w:color w:val="404040" w:themeColor="text1" w:themeTint="BF"/>
          <w:sz w:val="20"/>
          <w:szCs w:val="20"/>
          <w:lang w:eastAsia="en-US"/>
        </w:rPr>
      </w:pPr>
      <w:r w:rsidRPr="00C16AF9">
        <w:rPr>
          <w:rFonts w:ascii="Consolas" w:eastAsiaTheme="minorEastAsia" w:hAnsi="Consolas" w:cs="Courier"/>
          <w:color w:val="404040" w:themeColor="text1" w:themeTint="BF"/>
          <w:sz w:val="20"/>
          <w:szCs w:val="20"/>
          <w:lang w:eastAsia="en-US"/>
        </w:rPr>
        <w:t xml:space="preserve">     </w:t>
      </w:r>
      <w:proofErr w:type="spellStart"/>
      <w:r w:rsidRPr="00C16AF9">
        <w:rPr>
          <w:rFonts w:ascii="Consolas" w:eastAsiaTheme="minorEastAsia" w:hAnsi="Consolas" w:cs="Courier"/>
          <w:color w:val="404040" w:themeColor="text1" w:themeTint="BF"/>
          <w:sz w:val="20"/>
          <w:szCs w:val="20"/>
          <w:lang w:eastAsia="en-US"/>
        </w:rPr>
        <w:t>maxThreads</w:t>
      </w:r>
      <w:proofErr w:type="spellEnd"/>
      <w:r w:rsidRPr="00C16AF9">
        <w:rPr>
          <w:rFonts w:ascii="Consolas" w:eastAsiaTheme="minorEastAsia" w:hAnsi="Consolas" w:cs="Courier"/>
          <w:color w:val="404040" w:themeColor="text1" w:themeTint="BF"/>
          <w:sz w:val="20"/>
          <w:szCs w:val="20"/>
          <w:lang w:eastAsia="en-US"/>
        </w:rPr>
        <w:t>=</w:t>
      </w:r>
      <w:r w:rsidR="00216490" w:rsidRPr="00C16AF9">
        <w:rPr>
          <w:rFonts w:ascii="Consolas" w:eastAsiaTheme="minorEastAsia" w:hAnsi="Consolas" w:cs="Courier"/>
          <w:color w:val="404040" w:themeColor="text1" w:themeTint="BF"/>
          <w:sz w:val="20"/>
          <w:szCs w:val="20"/>
          <w:lang w:eastAsia="en-US"/>
        </w:rPr>
        <w:t>"10</w:t>
      </w:r>
      <w:r w:rsidRPr="00C16AF9">
        <w:rPr>
          <w:rFonts w:ascii="Consolas" w:eastAsiaTheme="minorEastAsia" w:hAnsi="Consolas" w:cs="Courier"/>
          <w:color w:val="404040" w:themeColor="text1" w:themeTint="BF"/>
          <w:sz w:val="20"/>
          <w:szCs w:val="20"/>
          <w:lang w:eastAsia="en-US"/>
        </w:rPr>
        <w:t xml:space="preserve">0" </w:t>
      </w:r>
      <w:proofErr w:type="spellStart"/>
      <w:r w:rsidRPr="00C16AF9">
        <w:rPr>
          <w:rFonts w:ascii="Consolas" w:eastAsiaTheme="minorEastAsia" w:hAnsi="Consolas" w:cs="Courier"/>
          <w:color w:val="404040" w:themeColor="text1" w:themeTint="BF"/>
          <w:sz w:val="20"/>
          <w:szCs w:val="20"/>
          <w:lang w:eastAsia="en-US"/>
        </w:rPr>
        <w:t>minThreads</w:t>
      </w:r>
      <w:proofErr w:type="spellEnd"/>
      <w:r w:rsidRPr="00C16AF9">
        <w:rPr>
          <w:rFonts w:ascii="Consolas" w:eastAsiaTheme="minorEastAsia" w:hAnsi="Consolas" w:cs="Courier"/>
          <w:color w:val="404040" w:themeColor="text1" w:themeTint="BF"/>
          <w:sz w:val="20"/>
          <w:szCs w:val="20"/>
          <w:lang w:eastAsia="en-US"/>
        </w:rPr>
        <w:t xml:space="preserve">="16" </w:t>
      </w:r>
      <w:proofErr w:type="spellStart"/>
      <w:r w:rsidRPr="00C16AF9">
        <w:rPr>
          <w:rFonts w:ascii="Consolas" w:eastAsiaTheme="minorEastAsia" w:hAnsi="Consolas" w:cs="Courier"/>
          <w:color w:val="404040" w:themeColor="text1" w:themeTint="BF"/>
          <w:sz w:val="20"/>
          <w:szCs w:val="20"/>
          <w:lang w:eastAsia="en-US"/>
        </w:rPr>
        <w:t>threadTTL</w:t>
      </w:r>
      <w:proofErr w:type="spellEnd"/>
      <w:r w:rsidRPr="00C16AF9">
        <w:rPr>
          <w:rFonts w:ascii="Consolas" w:eastAsiaTheme="minorEastAsia" w:hAnsi="Consolas" w:cs="Courier"/>
          <w:color w:val="404040" w:themeColor="text1" w:themeTint="BF"/>
          <w:sz w:val="20"/>
          <w:szCs w:val="20"/>
          <w:lang w:eastAsia="en-US"/>
        </w:rPr>
        <w:t>="10000" /&gt;</w:t>
      </w:r>
    </w:p>
    <w:p w14:paraId="25374B22" w14:textId="77777777" w:rsidR="00BA0B6A" w:rsidRPr="0089683E" w:rsidRDefault="00BA0B6A" w:rsidP="00BA0B6A">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20"/>
        <w:rPr>
          <w:rFonts w:ascii="Consolas" w:eastAsiaTheme="minorEastAsia" w:hAnsi="Consolas" w:cs="Courier"/>
          <w:color w:val="333333"/>
          <w:sz w:val="20"/>
          <w:szCs w:val="20"/>
          <w:lang w:eastAsia="en-US"/>
        </w:rPr>
      </w:pPr>
    </w:p>
    <w:p w14:paraId="554A2A12" w14:textId="77777777" w:rsidR="00BA0B6A" w:rsidRDefault="00BA0B6A">
      <w:pPr>
        <w:pStyle w:val="WTStep"/>
        <w:pPrChange w:id="1368" w:author="Roy Prins" w:date="2017-05-29T15:03:00Z">
          <w:pPr>
            <w:pStyle w:val="Step"/>
            <w:numPr>
              <w:numId w:val="33"/>
            </w:numPr>
          </w:pPr>
        </w:pPrChange>
      </w:pPr>
      <w:r>
        <w:t>Click OK.</w:t>
      </w:r>
    </w:p>
    <w:p w14:paraId="193CE2C3" w14:textId="058BDE3D" w:rsidR="00BA0B6A" w:rsidRDefault="00BA0B6A">
      <w:pPr>
        <w:pStyle w:val="WTstepsheading"/>
      </w:pPr>
      <w:r>
        <w:lastRenderedPageBreak/>
        <w:t>Reference the strategy</w:t>
      </w:r>
      <w:ins w:id="1369" w:author="Roy Prins" w:date="2017-05-29T14:55:00Z">
        <w:r w:rsidR="00524CDA">
          <w:t xml:space="preserve"> in your application</w:t>
        </w:r>
      </w:ins>
    </w:p>
    <w:p w14:paraId="75FB56F6" w14:textId="3537468C" w:rsidR="00BA0B6A" w:rsidRDefault="00FB7743">
      <w:pPr>
        <w:pStyle w:val="WTStep"/>
        <w:pPrChange w:id="1370" w:author="Roy Prins" w:date="2017-05-29T15:03:00Z">
          <w:pPr>
            <w:pStyle w:val="Step"/>
            <w:numPr>
              <w:numId w:val="33"/>
            </w:numPr>
          </w:pPr>
        </w:pPrChange>
      </w:pPr>
      <w:r>
        <w:t xml:space="preserve">Select the </w:t>
      </w:r>
      <w:proofErr w:type="spellStart"/>
      <w:r>
        <w:t>transferServiceProcessingFlow</w:t>
      </w:r>
      <w:proofErr w:type="spellEnd"/>
      <w:ins w:id="1371" w:author="Jeanette Stallons" w:date="2017-04-17T21:18:00Z">
        <w:r w:rsidR="002309C3">
          <w:t>.</w:t>
        </w:r>
      </w:ins>
    </w:p>
    <w:p w14:paraId="52F6AFDA" w14:textId="77777777" w:rsidR="00FB7743" w:rsidRPr="009009AA" w:rsidRDefault="00FB7743">
      <w:pPr>
        <w:pStyle w:val="WTStep"/>
        <w:pPrChange w:id="1372" w:author="Roy Prins" w:date="2017-05-29T15:03:00Z">
          <w:pPr>
            <w:pStyle w:val="Step"/>
            <w:numPr>
              <w:numId w:val="33"/>
            </w:numPr>
          </w:pPr>
        </w:pPrChange>
      </w:pPr>
      <w:r w:rsidRPr="009009AA">
        <w:t>Select Processing Strategy Ref.</w:t>
      </w:r>
    </w:p>
    <w:p w14:paraId="5CC5304F" w14:textId="249A312B" w:rsidR="00FB7743" w:rsidRPr="009009AA" w:rsidRDefault="00FB7743">
      <w:pPr>
        <w:pStyle w:val="WTStep"/>
        <w:pPrChange w:id="1373" w:author="Roy Prins" w:date="2017-05-29T15:03:00Z">
          <w:pPr>
            <w:pStyle w:val="Step"/>
            <w:numPr>
              <w:numId w:val="33"/>
            </w:numPr>
          </w:pPr>
        </w:pPrChange>
      </w:pPr>
      <w:r w:rsidRPr="009009AA">
        <w:t>From the drop</w:t>
      </w:r>
      <w:r>
        <w:t>-</w:t>
      </w:r>
      <w:r w:rsidRPr="009009AA">
        <w:t>down</w:t>
      </w:r>
      <w:r>
        <w:t xml:space="preserve"> list</w:t>
      </w:r>
      <w:r w:rsidRPr="009009AA">
        <w:t xml:space="preserve">, </w:t>
      </w:r>
      <w:r>
        <w:t xml:space="preserve">select </w:t>
      </w:r>
      <w:proofErr w:type="spellStart"/>
      <w:r w:rsidRPr="009009AA">
        <w:t>highThroughputProcessing</w:t>
      </w:r>
      <w:proofErr w:type="spellEnd"/>
      <w:ins w:id="1374" w:author="Jeanette Stallons" w:date="2017-04-17T21:19:00Z">
        <w:r w:rsidR="002309C3">
          <w:t>.</w:t>
        </w:r>
      </w:ins>
      <w:del w:id="1375" w:author="Jeanette Stallons" w:date="2017-04-17T21:19:00Z">
        <w:r w:rsidRPr="009009AA" w:rsidDel="002309C3">
          <w:delText>.</w:delText>
        </w:r>
      </w:del>
    </w:p>
    <w:p w14:paraId="7D071CC6" w14:textId="77777777" w:rsidR="00D870DC" w:rsidRDefault="00FB7743">
      <w:pPr>
        <w:pStyle w:val="WTStep"/>
        <w:rPr>
          <w:ins w:id="1376" w:author="Roy Prins" w:date="2017-05-29T14:55:00Z"/>
        </w:rPr>
        <w:pPrChange w:id="1377" w:author="Roy Prins" w:date="2017-05-29T15:03:00Z">
          <w:pPr>
            <w:pStyle w:val="Step"/>
            <w:numPr>
              <w:numId w:val="33"/>
            </w:numPr>
          </w:pPr>
        </w:pPrChange>
      </w:pPr>
      <w:r>
        <w:t>Save</w:t>
      </w:r>
      <w:ins w:id="1378" w:author="Roy Prins" w:date="2017-05-29T14:55:00Z">
        <w:r w:rsidR="00D870DC">
          <w:t xml:space="preserve"> your changes</w:t>
        </w:r>
      </w:ins>
    </w:p>
    <w:p w14:paraId="4D89E351" w14:textId="1F2D0D26" w:rsidR="00FB7743" w:rsidRDefault="00D870DC">
      <w:pPr>
        <w:pStyle w:val="WTStep"/>
        <w:rPr>
          <w:ins w:id="1379" w:author="Roy Prins" w:date="2017-05-29T14:55:00Z"/>
        </w:rPr>
        <w:pPrChange w:id="1380" w:author="Roy Prins" w:date="2017-05-29T15:03:00Z">
          <w:pPr>
            <w:pStyle w:val="Step"/>
            <w:numPr>
              <w:numId w:val="33"/>
            </w:numPr>
          </w:pPr>
        </w:pPrChange>
      </w:pPr>
      <w:ins w:id="1381" w:author="Roy Prins" w:date="2017-05-29T14:55:00Z">
        <w:r>
          <w:t>R</w:t>
        </w:r>
      </w:ins>
      <w:del w:id="1382" w:author="Roy Prins" w:date="2017-05-29T14:55:00Z">
        <w:r w:rsidR="00FB7743" w:rsidDel="00D870DC">
          <w:delText xml:space="preserve"> and r</w:delText>
        </w:r>
      </w:del>
      <w:r w:rsidR="00FB7743">
        <w:t>un the application.</w:t>
      </w:r>
    </w:p>
    <w:p w14:paraId="054B2399" w14:textId="20262F01" w:rsidR="00D870DC" w:rsidRDefault="00D870DC">
      <w:pPr>
        <w:pStyle w:val="WTstepsheading"/>
        <w:pPrChange w:id="1383" w:author="Roy Prins" w:date="2017-05-29T14:56:00Z">
          <w:pPr>
            <w:pStyle w:val="Step"/>
            <w:numPr>
              <w:numId w:val="33"/>
            </w:numPr>
          </w:pPr>
        </w:pPrChange>
      </w:pPr>
      <w:ins w:id="1384" w:author="Roy Prins" w:date="2017-05-29T14:56:00Z">
        <w:r>
          <w:t>Test the tuned application</w:t>
        </w:r>
      </w:ins>
    </w:p>
    <w:p w14:paraId="6C1DEC14" w14:textId="4FDACDE5" w:rsidR="00FB7743" w:rsidRDefault="00FB7743">
      <w:pPr>
        <w:pStyle w:val="WTStep"/>
        <w:pPrChange w:id="1385" w:author="Roy Prins" w:date="2017-05-29T15:03:00Z">
          <w:pPr>
            <w:pStyle w:val="Step"/>
            <w:numPr>
              <w:numId w:val="33"/>
            </w:numPr>
          </w:pPr>
        </w:pPrChange>
      </w:pPr>
      <w:r>
        <w:t>Return to JMeter.</w:t>
      </w:r>
    </w:p>
    <w:p w14:paraId="48468510" w14:textId="60FF0B74" w:rsidR="00FB7743" w:rsidRDefault="00FB7743">
      <w:pPr>
        <w:pStyle w:val="WTStep"/>
        <w:rPr>
          <w:ins w:id="1386" w:author="Roy Prins" w:date="2017-05-29T15:03:00Z"/>
        </w:rPr>
        <w:pPrChange w:id="1387" w:author="Roy Prins" w:date="2017-05-29T15:03:00Z">
          <w:pPr>
            <w:pStyle w:val="Step"/>
            <w:numPr>
              <w:numId w:val="33"/>
            </w:numPr>
          </w:pPr>
        </w:pPrChange>
      </w:pPr>
      <w:r>
        <w:t xml:space="preserve">Open </w:t>
      </w:r>
      <w:del w:id="1388" w:author="Roy Prins" w:date="2017-05-29T14:47:00Z">
        <w:r w:rsidDel="00522082">
          <w:delText xml:space="preserve">the project </w:delText>
        </w:r>
      </w:del>
      <w:ins w:id="1389" w:author="Roy Prins" w:date="2017-05-29T14:47:00Z">
        <w:r w:rsidR="00522082">
          <w:t>file “</w:t>
        </w:r>
        <w:r w:rsidR="00522082" w:rsidRPr="00522082">
          <w:t xml:space="preserve">ACME Bank Performance Test </w:t>
        </w:r>
        <w:proofErr w:type="spellStart"/>
        <w:r w:rsidR="00522082" w:rsidRPr="00522082">
          <w:t>Plan.jmx</w:t>
        </w:r>
        <w:proofErr w:type="spellEnd"/>
        <w:r w:rsidR="00522082">
          <w:t xml:space="preserve">” </w:t>
        </w:r>
      </w:ins>
      <w:r>
        <w:t>your created in Walkthrough 3-</w:t>
      </w:r>
      <w:ins w:id="1390" w:author="Roy Prins" w:date="2017-05-29T15:51:00Z">
        <w:r w:rsidR="00CB7F2A">
          <w:t>2</w:t>
        </w:r>
      </w:ins>
      <w:del w:id="1391" w:author="Roy Prins" w:date="2017-05-29T15:51:00Z">
        <w:r w:rsidDel="00CB7F2A">
          <w:delText>1</w:delText>
        </w:r>
      </w:del>
      <w:r>
        <w:t>.</w:t>
      </w:r>
    </w:p>
    <w:p w14:paraId="15869FAC" w14:textId="1A768CB0" w:rsidR="00CB7F2A" w:rsidRDefault="00CB7F2A">
      <w:pPr>
        <w:pStyle w:val="WTStep"/>
        <w:rPr>
          <w:ins w:id="1392" w:author="Roy Prins" w:date="2017-05-29T15:50:00Z"/>
        </w:rPr>
        <w:pPrChange w:id="1393" w:author="Roy Prins" w:date="2017-05-29T15:03:00Z">
          <w:pPr>
            <w:pStyle w:val="Step"/>
            <w:numPr>
              <w:numId w:val="33"/>
            </w:numPr>
          </w:pPr>
        </w:pPrChange>
      </w:pPr>
      <w:ins w:id="1394" w:author="Roy Prins" w:date="2017-05-29T15:51:00Z">
        <w:r>
          <w:t xml:space="preserve">Make sure thread group NF001 is </w:t>
        </w:r>
        <w:r w:rsidRPr="00CB7F2A">
          <w:rPr>
            <w:b/>
            <w:rPrChange w:id="1395" w:author="Roy Prins" w:date="2017-05-29T15:51:00Z">
              <w:rPr/>
            </w:rPrChange>
          </w:rPr>
          <w:t>en</w:t>
        </w:r>
        <w:r>
          <w:t>abled (right-click &gt; Enable).</w:t>
        </w:r>
      </w:ins>
    </w:p>
    <w:p w14:paraId="4EB098C1" w14:textId="5B59D0E0" w:rsidR="007B24CA" w:rsidRDefault="007B24CA">
      <w:pPr>
        <w:pStyle w:val="WTStep"/>
        <w:pPrChange w:id="1396" w:author="Roy Prins" w:date="2017-05-29T15:03:00Z">
          <w:pPr>
            <w:pStyle w:val="Step"/>
            <w:numPr>
              <w:numId w:val="33"/>
            </w:numPr>
          </w:pPr>
        </w:pPrChange>
      </w:pPr>
      <w:ins w:id="1397" w:author="Roy Prins" w:date="2017-05-29T15:03:00Z">
        <w:r>
          <w:t xml:space="preserve">Make sure thread group NF002 is </w:t>
        </w:r>
        <w:r w:rsidRPr="005C7E01">
          <w:rPr>
            <w:b/>
          </w:rPr>
          <w:t>dis</w:t>
        </w:r>
        <w:r>
          <w:t>abled (right-click &gt; Disable).</w:t>
        </w:r>
      </w:ins>
    </w:p>
    <w:p w14:paraId="4CC1CE67" w14:textId="6DFB1A98" w:rsidR="002309C3" w:rsidRDefault="00FB7743">
      <w:pPr>
        <w:pStyle w:val="WTStep"/>
        <w:rPr>
          <w:ins w:id="1398" w:author="Jeanette Stallons" w:date="2017-04-17T21:19:00Z"/>
        </w:rPr>
        <w:pPrChange w:id="1399" w:author="Roy Prins" w:date="2017-05-29T15:03:00Z">
          <w:pPr>
            <w:pStyle w:val="WTStep"/>
            <w:numPr>
              <w:numId w:val="33"/>
            </w:numPr>
          </w:pPr>
        </w:pPrChange>
      </w:pPr>
      <w:r>
        <w:t>Expand</w:t>
      </w:r>
      <w:ins w:id="1400" w:author="Roy Prins" w:date="2017-05-29T14:44:00Z">
        <w:r w:rsidR="002B2DE3">
          <w:t xml:space="preserve"> thread group</w:t>
        </w:r>
      </w:ins>
      <w:r>
        <w:t xml:space="preserve"> NF001.</w:t>
      </w:r>
    </w:p>
    <w:p w14:paraId="1D1B8C37" w14:textId="421818E3" w:rsidR="00FB7743" w:rsidDel="002309C3" w:rsidRDefault="002309C3">
      <w:pPr>
        <w:pStyle w:val="WTStep"/>
        <w:rPr>
          <w:del w:id="1401" w:author="Jeanette Stallons" w:date="2017-04-17T21:19:00Z"/>
        </w:rPr>
        <w:pPrChange w:id="1402" w:author="Roy Prins" w:date="2017-05-29T15:03:00Z">
          <w:pPr>
            <w:pStyle w:val="Step"/>
            <w:numPr>
              <w:numId w:val="33"/>
            </w:numPr>
          </w:pPr>
        </w:pPrChange>
      </w:pPr>
      <w:ins w:id="1403" w:author="Jeanette Stallons" w:date="2017-04-17T21:19:00Z">
        <w:del w:id="1404" w:author="Roy Prins" w:date="2017-05-29T14:43:00Z">
          <w:r w:rsidDel="002B2DE3">
            <w:delText xml:space="preserve"> </w:delText>
          </w:r>
        </w:del>
      </w:ins>
    </w:p>
    <w:p w14:paraId="44DEE4D5" w14:textId="1EE3A2C5" w:rsidR="00FB7743" w:rsidDel="002309C3" w:rsidRDefault="00FB7743">
      <w:pPr>
        <w:pStyle w:val="WTStep"/>
        <w:rPr>
          <w:del w:id="1405" w:author="Jeanette Stallons" w:date="2017-04-17T21:19:00Z"/>
        </w:rPr>
        <w:pPrChange w:id="1406" w:author="Roy Prins" w:date="2017-05-29T15:03:00Z">
          <w:pPr>
            <w:pStyle w:val="WTStep"/>
            <w:numPr>
              <w:numId w:val="33"/>
            </w:numPr>
          </w:pPr>
        </w:pPrChange>
      </w:pPr>
      <w:r>
        <w:t xml:space="preserve">Make sure </w:t>
      </w:r>
      <w:ins w:id="1407" w:author="Roy Prins" w:date="2017-05-29T14:43:00Z">
        <w:r w:rsidR="002B2DE3">
          <w:t xml:space="preserve">HTTP request </w:t>
        </w:r>
      </w:ins>
      <w:r>
        <w:t xml:space="preserve">“Transfer service – 100 transfers” is </w:t>
      </w:r>
      <w:r w:rsidRPr="007B24CA">
        <w:rPr>
          <w:b/>
          <w:rPrChange w:id="1408" w:author="Roy Prins" w:date="2017-05-29T15:02:00Z">
            <w:rPr/>
          </w:rPrChange>
        </w:rPr>
        <w:t>dis</w:t>
      </w:r>
      <w:r>
        <w:t>abled.</w:t>
      </w:r>
    </w:p>
    <w:p w14:paraId="32E84833" w14:textId="77777777" w:rsidR="002309C3" w:rsidRDefault="002309C3">
      <w:pPr>
        <w:pStyle w:val="WTStep"/>
        <w:rPr>
          <w:ins w:id="1409" w:author="Jeanette Stallons" w:date="2017-04-17T21:19:00Z"/>
        </w:rPr>
        <w:pPrChange w:id="1410" w:author="Roy Prins" w:date="2017-05-29T15:03:00Z">
          <w:pPr>
            <w:pStyle w:val="WTStep"/>
            <w:numPr>
              <w:numId w:val="33"/>
            </w:numPr>
          </w:pPr>
        </w:pPrChange>
      </w:pPr>
    </w:p>
    <w:p w14:paraId="35FDAAD4" w14:textId="71C3575A" w:rsidR="00FB7743" w:rsidDel="002309C3" w:rsidRDefault="00FB7743">
      <w:pPr>
        <w:pStyle w:val="WTStep"/>
        <w:rPr>
          <w:del w:id="1411" w:author="Jeanette Stallons" w:date="2017-04-17T21:19:00Z"/>
        </w:rPr>
        <w:pPrChange w:id="1412" w:author="Roy Prins" w:date="2017-05-29T15:03:00Z">
          <w:pPr>
            <w:pStyle w:val="WTStep"/>
            <w:numPr>
              <w:numId w:val="33"/>
            </w:numPr>
          </w:pPr>
        </w:pPrChange>
      </w:pPr>
      <w:r>
        <w:t xml:space="preserve">Make sure </w:t>
      </w:r>
      <w:ins w:id="1413" w:author="Roy Prins" w:date="2017-05-29T14:43:00Z">
        <w:r w:rsidR="002B2DE3">
          <w:t>HTTP re</w:t>
        </w:r>
      </w:ins>
      <w:ins w:id="1414" w:author="Roy Prins" w:date="2017-05-29T14:44:00Z">
        <w:r w:rsidR="002B2DE3">
          <w:t xml:space="preserve">quest </w:t>
        </w:r>
      </w:ins>
      <w:r>
        <w:t xml:space="preserve">“Transfer service – 2000 transfers” is </w:t>
      </w:r>
      <w:r w:rsidRPr="007B24CA">
        <w:rPr>
          <w:b/>
          <w:rPrChange w:id="1415" w:author="Roy Prins" w:date="2017-05-29T15:02:00Z">
            <w:rPr/>
          </w:rPrChange>
        </w:rPr>
        <w:t>en</w:t>
      </w:r>
      <w:r>
        <w:t>abled.</w:t>
      </w:r>
    </w:p>
    <w:p w14:paraId="2B9B6D24" w14:textId="77777777" w:rsidR="002309C3" w:rsidRDefault="002309C3">
      <w:pPr>
        <w:pStyle w:val="WTStep"/>
        <w:rPr>
          <w:ins w:id="1416" w:author="Jeanette Stallons" w:date="2017-04-17T21:19:00Z"/>
        </w:rPr>
        <w:pPrChange w:id="1417" w:author="Roy Prins" w:date="2017-05-29T15:03:00Z">
          <w:pPr>
            <w:pStyle w:val="WTStep"/>
            <w:numPr>
              <w:numId w:val="33"/>
            </w:numPr>
          </w:pPr>
        </w:pPrChange>
      </w:pPr>
    </w:p>
    <w:p w14:paraId="5F8F4C9F" w14:textId="6522E278" w:rsidR="00FB7743" w:rsidDel="002B2DE3" w:rsidRDefault="00FB7743">
      <w:pPr>
        <w:pStyle w:val="WTStep"/>
        <w:rPr>
          <w:del w:id="1418" w:author="Roy Prins" w:date="2017-05-29T14:44:00Z"/>
        </w:rPr>
        <w:pPrChange w:id="1419" w:author="Roy Prins" w:date="2017-05-29T15:03:00Z">
          <w:pPr>
            <w:pStyle w:val="WTStep"/>
            <w:numPr>
              <w:numId w:val="33"/>
            </w:numPr>
          </w:pPr>
        </w:pPrChange>
      </w:pPr>
      <w:del w:id="1420" w:author="Roy Prins" w:date="2017-05-29T14:44:00Z">
        <w:r w:rsidDel="002B2DE3">
          <w:delText>Select “Transfer service – 2000 transfers”.</w:delText>
        </w:r>
      </w:del>
    </w:p>
    <w:p w14:paraId="6542495B" w14:textId="0656F428" w:rsidR="002309C3" w:rsidDel="002B2DE3" w:rsidRDefault="002309C3">
      <w:pPr>
        <w:pStyle w:val="WTStep"/>
        <w:rPr>
          <w:ins w:id="1421" w:author="Jeanette Stallons" w:date="2017-04-17T21:19:00Z"/>
          <w:del w:id="1422" w:author="Roy Prins" w:date="2017-05-29T14:44:00Z"/>
        </w:rPr>
        <w:pPrChange w:id="1423" w:author="Roy Prins" w:date="2017-05-29T15:03:00Z">
          <w:pPr>
            <w:pStyle w:val="WTStep"/>
            <w:numPr>
              <w:numId w:val="33"/>
            </w:numPr>
          </w:pPr>
        </w:pPrChange>
      </w:pPr>
    </w:p>
    <w:p w14:paraId="177B6627" w14:textId="73E60A6F" w:rsidR="00FB7743" w:rsidDel="002309C3" w:rsidRDefault="00FB7743">
      <w:pPr>
        <w:pStyle w:val="WTStep"/>
        <w:rPr>
          <w:del w:id="1424" w:author="Jeanette Stallons" w:date="2017-04-17T21:19:00Z"/>
        </w:rPr>
        <w:pPrChange w:id="1425" w:author="Roy Prins" w:date="2017-05-29T15:03:00Z">
          <w:pPr>
            <w:pStyle w:val="WTStep"/>
            <w:numPr>
              <w:numId w:val="33"/>
            </w:numPr>
          </w:pPr>
        </w:pPrChange>
      </w:pPr>
      <w:r>
        <w:t>Right-click</w:t>
      </w:r>
      <w:ins w:id="1426" w:author="Roy Prins" w:date="2017-05-29T14:56:00Z">
        <w:r w:rsidR="00D870DC">
          <w:t xml:space="preserve"> thread group</w:t>
        </w:r>
      </w:ins>
      <w:r>
        <w:t xml:space="preserve"> </w:t>
      </w:r>
      <w:del w:id="1427" w:author="Jeanette Stallons" w:date="2017-04-17T21:19:00Z">
        <w:r w:rsidDel="002309C3">
          <w:delText xml:space="preserve">on </w:delText>
        </w:r>
      </w:del>
      <w:r>
        <w:t>NF00</w:t>
      </w:r>
      <w:ins w:id="1428" w:author="Roy Prins" w:date="2017-05-29T14:55:00Z">
        <w:r w:rsidR="009B0062">
          <w:t>1</w:t>
        </w:r>
      </w:ins>
      <w:del w:id="1429" w:author="Roy Prins" w:date="2017-05-29T14:55:00Z">
        <w:r w:rsidDel="009B0062">
          <w:delText>2</w:delText>
        </w:r>
      </w:del>
      <w:r>
        <w:t>. Select “Start”.</w:t>
      </w:r>
    </w:p>
    <w:p w14:paraId="5ECE17C1" w14:textId="77777777" w:rsidR="002309C3" w:rsidRDefault="002309C3">
      <w:pPr>
        <w:pStyle w:val="WTStep"/>
        <w:rPr>
          <w:ins w:id="1430" w:author="Jeanette Stallons" w:date="2017-04-17T21:19:00Z"/>
        </w:rPr>
        <w:pPrChange w:id="1431" w:author="Roy Prins" w:date="2017-05-29T15:03:00Z">
          <w:pPr>
            <w:pStyle w:val="WTStep"/>
            <w:numPr>
              <w:numId w:val="33"/>
            </w:numPr>
          </w:pPr>
        </w:pPrChange>
      </w:pPr>
    </w:p>
    <w:p w14:paraId="66D41D1D" w14:textId="77777777" w:rsidR="00FB7743" w:rsidRDefault="00FB7743">
      <w:pPr>
        <w:pStyle w:val="WTStep"/>
        <w:pPrChange w:id="1432" w:author="Roy Prins" w:date="2017-05-29T15:03:00Z">
          <w:pPr>
            <w:pStyle w:val="WTStep"/>
            <w:numPr>
              <w:numId w:val="33"/>
            </w:numPr>
          </w:pPr>
        </w:pPrChange>
      </w:pPr>
      <w:r>
        <w:t>Check the results in “View Results in Table” and compare to the previous test run.</w:t>
      </w:r>
    </w:p>
    <w:p w14:paraId="77DC767B" w14:textId="77777777" w:rsidR="00FB7743" w:rsidRPr="00C17174" w:rsidRDefault="00FB7743">
      <w:pPr>
        <w:rPr>
          <w:rPrChange w:id="1433" w:author="Roy Prins" w:date="2017-05-29T15:05:00Z">
            <w:rPr/>
          </w:rPrChange>
        </w:rPr>
        <w:pPrChange w:id="1434" w:author="Roy Prins" w:date="2017-05-29T15:05:00Z">
          <w:pPr>
            <w:pStyle w:val="WTStep"/>
            <w:numPr>
              <w:numId w:val="0"/>
            </w:numPr>
            <w:ind w:left="0" w:firstLine="0"/>
          </w:pPr>
        </w:pPrChange>
      </w:pPr>
    </w:p>
    <w:p w14:paraId="5FBA5247" w14:textId="4C1888E2" w:rsidR="00FB7743" w:rsidRDefault="00FB7743" w:rsidP="00FB7743">
      <w:pPr>
        <w:pStyle w:val="WTStep"/>
        <w:numPr>
          <w:ilvl w:val="0"/>
          <w:numId w:val="0"/>
        </w:numPr>
        <w:pBdr>
          <w:top w:val="single" w:sz="4" w:space="1" w:color="auto"/>
          <w:left w:val="single" w:sz="4" w:space="4" w:color="auto"/>
          <w:bottom w:val="single" w:sz="4" w:space="1" w:color="auto"/>
          <w:right w:val="single" w:sz="4" w:space="4" w:color="auto"/>
        </w:pBdr>
        <w:ind w:left="360"/>
      </w:pPr>
      <w:r>
        <w:t>Question 6</w:t>
      </w:r>
      <w:r w:rsidRPr="0023485E">
        <w:t>:  How long does it take to process 2000 transfer</w:t>
      </w:r>
      <w:r>
        <w:t>s after tuning</w:t>
      </w:r>
      <w:r w:rsidRPr="0023485E">
        <w:t>?</w:t>
      </w:r>
      <w:r>
        <w:t xml:space="preserve"> </w:t>
      </w:r>
      <w:r w:rsidRPr="00FB7743">
        <w:t>Does the transfer service meet its non-functional requirements?</w:t>
      </w:r>
      <w:ins w:id="1435" w:author="Roy Prins" w:date="2017-05-29T15:04:00Z">
        <w:r w:rsidR="007B24CA">
          <w:t xml:space="preserve"> How can you tell?</w:t>
        </w:r>
      </w:ins>
    </w:p>
    <w:p w14:paraId="09F368E7" w14:textId="77777777" w:rsidR="00FB7743" w:rsidRDefault="00FB7743" w:rsidP="00FB7743">
      <w:pPr>
        <w:pStyle w:val="WTStep"/>
        <w:numPr>
          <w:ilvl w:val="0"/>
          <w:numId w:val="0"/>
        </w:numPr>
        <w:pBdr>
          <w:top w:val="single" w:sz="4" w:space="1" w:color="auto"/>
          <w:left w:val="single" w:sz="4" w:space="4" w:color="auto"/>
          <w:bottom w:val="single" w:sz="4" w:space="1" w:color="auto"/>
          <w:right w:val="single" w:sz="4" w:space="4" w:color="auto"/>
        </w:pBdr>
        <w:ind w:left="360"/>
      </w:pPr>
    </w:p>
    <w:p w14:paraId="5A0C2A1A" w14:textId="77777777" w:rsidR="00FB7743" w:rsidDel="00A30E9F" w:rsidRDefault="00FB7743" w:rsidP="00FB7743">
      <w:pPr>
        <w:pStyle w:val="WTStep"/>
        <w:numPr>
          <w:ilvl w:val="0"/>
          <w:numId w:val="0"/>
        </w:numPr>
        <w:pBdr>
          <w:top w:val="single" w:sz="4" w:space="1" w:color="auto"/>
          <w:left w:val="single" w:sz="4" w:space="4" w:color="auto"/>
          <w:bottom w:val="single" w:sz="4" w:space="1" w:color="auto"/>
          <w:right w:val="single" w:sz="4" w:space="4" w:color="auto"/>
        </w:pBdr>
        <w:ind w:left="360"/>
        <w:rPr>
          <w:del w:id="1436" w:author="Roy Prins" w:date="2017-05-29T15:05:00Z"/>
        </w:rPr>
      </w:pPr>
      <w:r>
        <w:t>Answer: ________________________________________________________________________</w:t>
      </w:r>
    </w:p>
    <w:p w14:paraId="2F360004" w14:textId="77777777" w:rsidR="00A30E9F" w:rsidRDefault="00A30E9F">
      <w:pPr>
        <w:pStyle w:val="WTStep"/>
        <w:numPr>
          <w:ilvl w:val="0"/>
          <w:numId w:val="0"/>
        </w:numPr>
        <w:pBdr>
          <w:top w:val="single" w:sz="4" w:space="1" w:color="auto"/>
          <w:left w:val="single" w:sz="4" w:space="4" w:color="auto"/>
          <w:bottom w:val="single" w:sz="4" w:space="1" w:color="auto"/>
          <w:right w:val="single" w:sz="4" w:space="4" w:color="auto"/>
        </w:pBdr>
        <w:ind w:left="360"/>
        <w:rPr>
          <w:ins w:id="1437" w:author="Roy Prins" w:date="2017-05-29T15:05:00Z"/>
        </w:rPr>
        <w:pPrChange w:id="1438" w:author="Roy Prins" w:date="2017-05-29T15:05:00Z">
          <w:pPr>
            <w:pStyle w:val="Step"/>
            <w:numPr>
              <w:numId w:val="33"/>
            </w:numPr>
          </w:pPr>
        </w:pPrChange>
      </w:pPr>
    </w:p>
    <w:p w14:paraId="45AB6CD0" w14:textId="521F8A97" w:rsidR="00A30E9F" w:rsidRPr="00A30E9F" w:rsidRDefault="00A30E9F">
      <w:pPr>
        <w:pStyle w:val="WTstepsheading"/>
        <w:rPr>
          <w:ins w:id="1439" w:author="Roy Prins" w:date="2017-05-29T15:05:00Z"/>
          <w:rPrChange w:id="1440" w:author="Roy Prins" w:date="2017-05-29T15:05:00Z">
            <w:rPr>
              <w:ins w:id="1441" w:author="Roy Prins" w:date="2017-05-29T15:05:00Z"/>
            </w:rPr>
          </w:rPrChange>
        </w:rPr>
        <w:pPrChange w:id="1442" w:author="Roy Prins" w:date="2017-05-29T15:05:00Z">
          <w:pPr>
            <w:pStyle w:val="Step"/>
            <w:numPr>
              <w:numId w:val="33"/>
            </w:numPr>
          </w:pPr>
        </w:pPrChange>
      </w:pPr>
      <w:ins w:id="1443" w:author="Roy Prins" w:date="2017-05-29T15:05:00Z">
        <w:r>
          <w:t>Stop the application</w:t>
        </w:r>
      </w:ins>
    </w:p>
    <w:p w14:paraId="3B7F6518" w14:textId="72C54BCA" w:rsidR="00FB7743" w:rsidRPr="001261D0" w:rsidRDefault="00FB7743">
      <w:pPr>
        <w:pStyle w:val="WTStep"/>
        <w:pPrChange w:id="1444" w:author="Roy Prins" w:date="2017-05-29T15:04:00Z">
          <w:pPr>
            <w:pStyle w:val="Step"/>
            <w:numPr>
              <w:numId w:val="33"/>
            </w:numPr>
          </w:pPr>
        </w:pPrChange>
      </w:pPr>
      <w:r>
        <w:t>Return to Anypoint Studio and stop the application.</w:t>
      </w:r>
    </w:p>
    <w:p w14:paraId="17C9405A" w14:textId="77777777" w:rsidR="00BA0B6A" w:rsidRDefault="00BA0B6A" w:rsidP="00954425">
      <w:pPr>
        <w:pStyle w:val="WTStep"/>
        <w:numPr>
          <w:ilvl w:val="0"/>
          <w:numId w:val="0"/>
        </w:numPr>
        <w:ind w:left="360" w:hanging="360"/>
      </w:pPr>
    </w:p>
    <w:p w14:paraId="4E76E9F7" w14:textId="64306F64" w:rsidR="00A23780" w:rsidRDefault="00A23780" w:rsidP="00A23780">
      <w:pPr>
        <w:pStyle w:val="WTTitle"/>
      </w:pPr>
      <w:bookmarkStart w:id="1445" w:name="_Toc483837056"/>
      <w:r>
        <w:lastRenderedPageBreak/>
        <w:t>Walkthrough</w:t>
      </w:r>
      <w:r w:rsidRPr="00EC6281">
        <w:t xml:space="preserve"> </w:t>
      </w:r>
      <w:r>
        <w:t>4</w:t>
      </w:r>
      <w:r w:rsidR="00E44521">
        <w:t>-2</w:t>
      </w:r>
      <w:r w:rsidRPr="00EC6281">
        <w:t xml:space="preserve">: </w:t>
      </w:r>
      <w:r w:rsidR="00413051">
        <w:t>Optimizing HTTP for high concurrency</w:t>
      </w:r>
      <w:bookmarkEnd w:id="1445"/>
    </w:p>
    <w:p w14:paraId="2BBA1868" w14:textId="1D4726E0" w:rsidR="00EF7B4E" w:rsidRDefault="00EF7B4E">
      <w:pPr>
        <w:pStyle w:val="Moduleobjectivesleadin"/>
        <w:rPr>
          <w:ins w:id="1446" w:author="Roy Prins" w:date="2017-05-29T15:49:00Z"/>
        </w:rPr>
        <w:pPrChange w:id="1447" w:author="Roy Prins" w:date="2017-05-29T15:49:00Z">
          <w:pPr/>
        </w:pPrChange>
      </w:pPr>
      <w:ins w:id="1448" w:author="Roy Prins" w:date="2017-05-29T15:49:00Z">
        <w:r>
          <w:t>Objectives</w:t>
        </w:r>
      </w:ins>
    </w:p>
    <w:p w14:paraId="42FA9035" w14:textId="77777777" w:rsidR="00A23780" w:rsidRDefault="00A23780" w:rsidP="00A23780">
      <w:r>
        <w:t>In this walkthrough, you will:</w:t>
      </w:r>
    </w:p>
    <w:p w14:paraId="312E3408" w14:textId="0B6E98C9" w:rsidR="00413051" w:rsidDel="00553FDB" w:rsidRDefault="00413051">
      <w:pPr>
        <w:pStyle w:val="WTobjectives"/>
        <w:rPr>
          <w:del w:id="1449" w:author="Jeanette Stallons" w:date="2017-04-17T21:19:00Z"/>
        </w:rPr>
        <w:pPrChange w:id="1450" w:author="Jeanette Stallons" w:date="2017-04-17T21:19:00Z">
          <w:pPr/>
        </w:pPrChange>
      </w:pPr>
      <w:r>
        <w:t>Configure HTTP connectors for high volumes/concurrency</w:t>
      </w:r>
    </w:p>
    <w:p w14:paraId="79E60F60" w14:textId="77777777" w:rsidR="00553FDB" w:rsidRDefault="00553FDB" w:rsidP="00413051">
      <w:pPr>
        <w:pStyle w:val="WTobjectives"/>
        <w:rPr>
          <w:ins w:id="1451" w:author="Roy Prins" w:date="2017-05-29T15:16:00Z"/>
        </w:rPr>
      </w:pPr>
    </w:p>
    <w:p w14:paraId="2CE80ED8" w14:textId="77777777" w:rsidR="00413051" w:rsidRPr="00553FDB" w:rsidRDefault="00413051"/>
    <w:p w14:paraId="7E7548C4" w14:textId="77777777" w:rsidR="002012CF" w:rsidRDefault="002012CF">
      <w:pPr>
        <w:pStyle w:val="Moduleobjectivesleadin"/>
        <w:rPr>
          <w:ins w:id="1452" w:author="Roy Prins" w:date="2017-05-29T15:08:00Z"/>
        </w:rPr>
        <w:pPrChange w:id="1453" w:author="Roy Prins" w:date="2017-05-29T15:16:00Z">
          <w:pPr>
            <w:pStyle w:val="WTstepsheading"/>
          </w:pPr>
        </w:pPrChange>
      </w:pPr>
      <w:ins w:id="1454" w:author="Roy Prins" w:date="2017-05-29T15:08:00Z">
        <w:r>
          <w:t>Prerequisites</w:t>
        </w:r>
      </w:ins>
    </w:p>
    <w:p w14:paraId="74757100" w14:textId="77777777" w:rsidR="002012CF" w:rsidRDefault="002012CF" w:rsidP="002012CF">
      <w:pPr>
        <w:pStyle w:val="WTobjectives"/>
        <w:rPr>
          <w:ins w:id="1455" w:author="Roy Prins" w:date="2017-05-29T15:08:00Z"/>
          <w:lang w:eastAsia="ko-KR"/>
        </w:rPr>
      </w:pPr>
      <w:ins w:id="1456" w:author="Roy Prins" w:date="2017-05-29T15:08:00Z">
        <w:r>
          <w:rPr>
            <w:lang w:eastAsia="ko-KR"/>
          </w:rPr>
          <w:t xml:space="preserve">Having completed Walkthrough 4-1. </w:t>
        </w:r>
      </w:ins>
    </w:p>
    <w:p w14:paraId="587CF91F" w14:textId="77777777" w:rsidR="002012CF" w:rsidRDefault="002012CF" w:rsidP="002012CF">
      <w:pPr>
        <w:pStyle w:val="WTobjectives"/>
        <w:rPr>
          <w:ins w:id="1457" w:author="Roy Prins" w:date="2017-05-29T15:08:00Z"/>
          <w:lang w:eastAsia="ko-KR"/>
        </w:rPr>
      </w:pPr>
      <w:ins w:id="1458" w:author="Roy Prins" w:date="2017-05-29T15:08:00Z">
        <w:r>
          <w:rPr>
            <w:lang w:eastAsia="ko-KR"/>
          </w:rPr>
          <w:t xml:space="preserve">If you have not completed it successfully: </w:t>
        </w:r>
      </w:ins>
    </w:p>
    <w:p w14:paraId="4D6DF84C" w14:textId="77777777" w:rsidR="002012CF" w:rsidRDefault="002012CF" w:rsidP="002012CF">
      <w:pPr>
        <w:pStyle w:val="WTobjectives"/>
        <w:numPr>
          <w:ilvl w:val="1"/>
          <w:numId w:val="6"/>
        </w:numPr>
        <w:rPr>
          <w:ins w:id="1459" w:author="Roy Prins" w:date="2017-05-29T15:49:00Z"/>
          <w:lang w:eastAsia="ko-KR"/>
        </w:rPr>
      </w:pPr>
      <w:ins w:id="1460" w:author="Roy Prins" w:date="2017-05-29T15:08:00Z">
        <w:r>
          <w:rPr>
            <w:lang w:eastAsia="ko-KR"/>
          </w:rPr>
          <w:t>Import the solution (AcmeBankingServices-WT4-1.zip) from the student files, folder Solutions/Module04/ in Anypoint Studio.</w:t>
        </w:r>
      </w:ins>
    </w:p>
    <w:p w14:paraId="7A9717AD" w14:textId="1FDDFCF2" w:rsidR="00EF7B4E" w:rsidRDefault="00EF7B4E">
      <w:pPr>
        <w:pStyle w:val="WTobjectives"/>
        <w:numPr>
          <w:ilvl w:val="1"/>
          <w:numId w:val="6"/>
        </w:numPr>
        <w:rPr>
          <w:ins w:id="1461" w:author="Roy Prins" w:date="2017-05-29T15:08:00Z"/>
          <w:lang w:eastAsia="ko-KR"/>
        </w:rPr>
      </w:pPr>
      <w:ins w:id="1462" w:author="Roy Prins" w:date="2017-05-29T15:49:00Z">
        <w:r>
          <w:rPr>
            <w:lang w:eastAsia="ko-KR"/>
          </w:rPr>
          <w:t>Open the solution (</w:t>
        </w:r>
        <w:r w:rsidRPr="001B4043">
          <w:rPr>
            <w:lang w:eastAsia="ko-KR"/>
          </w:rPr>
          <w:t xml:space="preserve">ACME Bank Performance Test </w:t>
        </w:r>
        <w:proofErr w:type="spellStart"/>
        <w:r w:rsidRPr="001B4043">
          <w:rPr>
            <w:lang w:eastAsia="ko-KR"/>
          </w:rPr>
          <w:t>Plan.jmx</w:t>
        </w:r>
        <w:proofErr w:type="spellEnd"/>
        <w:r>
          <w:rPr>
            <w:lang w:eastAsia="ko-KR"/>
          </w:rPr>
          <w:t>) from the student files, folder Solutions/Module03/ in Apache JMeter.</w:t>
        </w:r>
      </w:ins>
    </w:p>
    <w:p w14:paraId="2F76DFD2" w14:textId="77777777" w:rsidR="002012CF" w:rsidRPr="002012CF" w:rsidRDefault="002012CF">
      <w:pPr>
        <w:rPr>
          <w:ins w:id="1463" w:author="Roy Prins" w:date="2017-05-29T15:08:00Z"/>
          <w:rPrChange w:id="1464" w:author="Roy Prins" w:date="2017-05-29T15:08:00Z">
            <w:rPr>
              <w:ins w:id="1465" w:author="Roy Prins" w:date="2017-05-29T15:08:00Z"/>
            </w:rPr>
          </w:rPrChange>
        </w:rPr>
        <w:pPrChange w:id="1466" w:author="Roy Prins" w:date="2017-05-29T15:08:00Z">
          <w:pPr>
            <w:pStyle w:val="WTstepsheading"/>
          </w:pPr>
        </w:pPrChange>
      </w:pPr>
    </w:p>
    <w:p w14:paraId="4939EE47" w14:textId="1B283044" w:rsidR="00A23780" w:rsidRDefault="00413051">
      <w:pPr>
        <w:pStyle w:val="WTstepsheading"/>
      </w:pPr>
      <w:r w:rsidRPr="00413051">
        <w:t>Tune HTTP connector configuration</w:t>
      </w:r>
    </w:p>
    <w:p w14:paraId="6FD05048" w14:textId="07F10770" w:rsidR="00413051" w:rsidRDefault="002012CF">
      <w:pPr>
        <w:pStyle w:val="WTStep"/>
        <w:numPr>
          <w:ilvl w:val="0"/>
          <w:numId w:val="35"/>
        </w:numPr>
        <w:rPr>
          <w:ins w:id="1467" w:author="Roy Prins" w:date="2017-05-29T15:09:00Z"/>
        </w:rPr>
      </w:pPr>
      <w:ins w:id="1468" w:author="Roy Prins" w:date="2017-05-29T15:09:00Z">
        <w:r>
          <w:t>Open</w:t>
        </w:r>
      </w:ins>
      <w:del w:id="1469" w:author="Roy Prins" w:date="2017-05-29T15:09:00Z">
        <w:r w:rsidR="00413051" w:rsidRPr="00C17174" w:rsidDel="002012CF">
          <w:delText>Return to</w:delText>
        </w:r>
      </w:del>
      <w:r w:rsidR="00413051" w:rsidRPr="00C17174">
        <w:t xml:space="preserve"> Anypoint Studio</w:t>
      </w:r>
      <w:ins w:id="1470" w:author="Roy Prins" w:date="2017-05-29T15:09:00Z">
        <w:r>
          <w:t>.</w:t>
        </w:r>
      </w:ins>
    </w:p>
    <w:p w14:paraId="0EDB53E1" w14:textId="3D837D74" w:rsidR="002012CF" w:rsidRDefault="002012CF">
      <w:pPr>
        <w:pStyle w:val="WTStep"/>
        <w:numPr>
          <w:ilvl w:val="0"/>
          <w:numId w:val="35"/>
        </w:numPr>
        <w:rPr>
          <w:ins w:id="1471" w:author="Roy Prins" w:date="2017-05-29T15:09:00Z"/>
        </w:rPr>
      </w:pPr>
      <w:ins w:id="1472" w:author="Roy Prins" w:date="2017-05-29T15:09:00Z">
        <w:r>
          <w:t xml:space="preserve">Open project </w:t>
        </w:r>
        <w:proofErr w:type="spellStart"/>
        <w:r>
          <w:t>AcmeBankingServices</w:t>
        </w:r>
        <w:proofErr w:type="spellEnd"/>
        <w:r>
          <w:t>.</w:t>
        </w:r>
      </w:ins>
    </w:p>
    <w:p w14:paraId="44B70D3C" w14:textId="7870AFFE" w:rsidR="002012CF" w:rsidRPr="00C17174" w:rsidRDefault="002012CF">
      <w:pPr>
        <w:pStyle w:val="WTStep"/>
        <w:numPr>
          <w:ilvl w:val="0"/>
          <w:numId w:val="35"/>
        </w:numPr>
      </w:pPr>
      <w:ins w:id="1473" w:author="Roy Prins" w:date="2017-05-29T15:09:00Z">
        <w:r>
          <w:t>Open flow configuration file global.xml.</w:t>
        </w:r>
      </w:ins>
    </w:p>
    <w:p w14:paraId="439B70B9" w14:textId="282E11C0" w:rsidR="00413051" w:rsidRPr="00C17174" w:rsidRDefault="00413051">
      <w:pPr>
        <w:pStyle w:val="WTStep"/>
        <w:pPrChange w:id="1474" w:author="Roy Prins" w:date="2017-05-29T15:06:00Z">
          <w:pPr>
            <w:pStyle w:val="WTStep"/>
            <w:numPr>
              <w:numId w:val="35"/>
            </w:numPr>
          </w:pPr>
        </w:pPrChange>
      </w:pPr>
      <w:del w:id="1475" w:author="Roy Prins" w:date="2017-05-29T15:09:00Z">
        <w:r w:rsidRPr="00C17174" w:rsidDel="002012CF">
          <w:delText>In global.xml, o</w:delText>
        </w:r>
      </w:del>
      <w:ins w:id="1476" w:author="Roy Prins" w:date="2017-05-29T15:09:00Z">
        <w:r w:rsidR="002012CF">
          <w:t>Select tab</w:t>
        </w:r>
      </w:ins>
      <w:del w:id="1477" w:author="Roy Prins" w:date="2017-05-29T15:09:00Z">
        <w:r w:rsidRPr="00C17174" w:rsidDel="002012CF">
          <w:delText>pen</w:delText>
        </w:r>
      </w:del>
      <w:r w:rsidRPr="00C17174">
        <w:t xml:space="preserve"> Global Elements.</w:t>
      </w:r>
    </w:p>
    <w:p w14:paraId="3D4033C3" w14:textId="0A6BC0D4" w:rsidR="00413051" w:rsidRPr="00C17174" w:rsidRDefault="00413051">
      <w:pPr>
        <w:pStyle w:val="WTStep"/>
        <w:pPrChange w:id="1478" w:author="Roy Prins" w:date="2017-05-29T15:06:00Z">
          <w:pPr>
            <w:pStyle w:val="WTStep"/>
            <w:numPr>
              <w:numId w:val="35"/>
            </w:numPr>
          </w:pPr>
        </w:pPrChange>
      </w:pPr>
      <w:r w:rsidRPr="00C17174">
        <w:t>Select</w:t>
      </w:r>
      <w:ins w:id="1479" w:author="Roy Prins" w:date="2017-05-29T15:09:00Z">
        <w:r w:rsidR="002012CF">
          <w:t xml:space="preserve"> the existing</w:t>
        </w:r>
      </w:ins>
      <w:r w:rsidRPr="00C17174">
        <w:t xml:space="preserve"> HTTP Listener Configuration</w:t>
      </w:r>
      <w:ins w:id="1480" w:author="Jeanette Stallons" w:date="2017-04-17T21:19:00Z">
        <w:r w:rsidR="002309C3" w:rsidRPr="00C17174">
          <w:t>.</w:t>
        </w:r>
      </w:ins>
    </w:p>
    <w:p w14:paraId="6AADBA51" w14:textId="0A4D9506" w:rsidR="00413051" w:rsidRPr="00C17174" w:rsidRDefault="00413051">
      <w:pPr>
        <w:pStyle w:val="WTStep"/>
        <w:pPrChange w:id="1481" w:author="Roy Prins" w:date="2017-05-29T15:06:00Z">
          <w:pPr>
            <w:pStyle w:val="WTStep"/>
            <w:numPr>
              <w:numId w:val="35"/>
            </w:numPr>
          </w:pPr>
        </w:pPrChange>
      </w:pPr>
      <w:r w:rsidRPr="00C17174">
        <w:t>Click “Edit”</w:t>
      </w:r>
      <w:ins w:id="1482" w:author="Jeanette Stallons" w:date="2017-04-17T21:19:00Z">
        <w:r w:rsidR="002309C3" w:rsidRPr="00C17174">
          <w:t>.</w:t>
        </w:r>
      </w:ins>
    </w:p>
    <w:p w14:paraId="09C85629" w14:textId="5D5ABEED" w:rsidR="00413051" w:rsidRPr="00C17174" w:rsidRDefault="00413051">
      <w:pPr>
        <w:pStyle w:val="WTStep"/>
        <w:pPrChange w:id="1483" w:author="Roy Prins" w:date="2017-05-29T15:06:00Z">
          <w:pPr>
            <w:pStyle w:val="WTStep"/>
            <w:numPr>
              <w:numId w:val="35"/>
            </w:numPr>
          </w:pPr>
        </w:pPrChange>
      </w:pPr>
      <w:r w:rsidRPr="00C17174">
        <w:t>Select “Use custom worker threading profile”</w:t>
      </w:r>
      <w:ins w:id="1484" w:author="Jeanette Stallons" w:date="2017-04-17T21:19:00Z">
        <w:r w:rsidR="002309C3" w:rsidRPr="00C17174">
          <w:t>.</w:t>
        </w:r>
      </w:ins>
    </w:p>
    <w:p w14:paraId="25A4CC9C" w14:textId="025BADE8" w:rsidR="00413051" w:rsidRPr="00C17174" w:rsidRDefault="00413051">
      <w:pPr>
        <w:pStyle w:val="WTStep"/>
        <w:pPrChange w:id="1485" w:author="Roy Prins" w:date="2017-05-29T15:06:00Z">
          <w:pPr>
            <w:pStyle w:val="WTStep"/>
            <w:numPr>
              <w:numId w:val="35"/>
            </w:numPr>
          </w:pPr>
        </w:pPrChange>
      </w:pPr>
      <w:r w:rsidRPr="00C17174">
        <w:t>Set the following settings:</w:t>
      </w:r>
    </w:p>
    <w:p w14:paraId="7EEDC2EB" w14:textId="57B12AED" w:rsidR="00413051" w:rsidRDefault="00413051" w:rsidP="00413051">
      <w:pPr>
        <w:pStyle w:val="WTStep"/>
        <w:numPr>
          <w:ilvl w:val="1"/>
          <w:numId w:val="35"/>
        </w:numPr>
      </w:pPr>
      <w:r>
        <w:t>Max Active Threads: 200</w:t>
      </w:r>
    </w:p>
    <w:p w14:paraId="122B4C90" w14:textId="42C89C0A" w:rsidR="00413051" w:rsidRDefault="00413051" w:rsidP="00413051">
      <w:pPr>
        <w:pStyle w:val="WTStep"/>
        <w:numPr>
          <w:ilvl w:val="1"/>
          <w:numId w:val="35"/>
        </w:numPr>
      </w:pPr>
      <w:r>
        <w:t>Max Idle Threads: 16</w:t>
      </w:r>
    </w:p>
    <w:p w14:paraId="25171296" w14:textId="7F4F0194" w:rsidR="00413051" w:rsidRDefault="00413051" w:rsidP="00413051">
      <w:pPr>
        <w:pStyle w:val="WTStep"/>
        <w:numPr>
          <w:ilvl w:val="0"/>
          <w:numId w:val="35"/>
        </w:numPr>
      </w:pPr>
      <w:r>
        <w:t>Click “OK”.</w:t>
      </w:r>
    </w:p>
    <w:p w14:paraId="082B6C89" w14:textId="7555B1C8" w:rsidR="00F40A98" w:rsidRDefault="00413051" w:rsidP="00F40A98">
      <w:pPr>
        <w:pStyle w:val="WTStep"/>
        <w:numPr>
          <w:ilvl w:val="0"/>
          <w:numId w:val="35"/>
        </w:numPr>
      </w:pPr>
      <w:r>
        <w:t>Save your changes.</w:t>
      </w:r>
    </w:p>
    <w:p w14:paraId="5A87A48A" w14:textId="20C0312E" w:rsidR="00F40A98" w:rsidRDefault="00F40A98">
      <w:pPr>
        <w:pStyle w:val="WTstepsheading"/>
      </w:pPr>
      <w:r>
        <w:t>Start the tuned application</w:t>
      </w:r>
    </w:p>
    <w:p w14:paraId="5DD02315" w14:textId="7D5B6954" w:rsidR="00086F1D" w:rsidRDefault="00F40A98" w:rsidP="00086F1D">
      <w:pPr>
        <w:pStyle w:val="WTStep"/>
        <w:numPr>
          <w:ilvl w:val="0"/>
          <w:numId w:val="35"/>
        </w:numPr>
      </w:pPr>
      <w:r>
        <w:t>Run the application</w:t>
      </w:r>
      <w:ins w:id="1486" w:author="Jeanette Stallons" w:date="2017-04-17T21:19:00Z">
        <w:r w:rsidR="002309C3">
          <w:t>.</w:t>
        </w:r>
      </w:ins>
    </w:p>
    <w:p w14:paraId="3FB934F1" w14:textId="4F8C8B7D" w:rsidR="00086F1D" w:rsidRDefault="00086F1D">
      <w:pPr>
        <w:pStyle w:val="WTstepsheading"/>
      </w:pPr>
      <w:r>
        <w:t>Test the impact of the changes</w:t>
      </w:r>
    </w:p>
    <w:p w14:paraId="28B7D16E" w14:textId="36E4B68C" w:rsidR="00086F1D" w:rsidRDefault="00086F1D" w:rsidP="00F40A98">
      <w:pPr>
        <w:pStyle w:val="WTStep"/>
        <w:numPr>
          <w:ilvl w:val="0"/>
          <w:numId w:val="35"/>
        </w:numPr>
      </w:pPr>
      <w:r>
        <w:t xml:space="preserve">Start </w:t>
      </w:r>
      <w:proofErr w:type="spellStart"/>
      <w:r>
        <w:t>VisualVM</w:t>
      </w:r>
      <w:proofErr w:type="spellEnd"/>
      <w:ins w:id="1487" w:author="Jeanette Stallons" w:date="2017-04-17T21:19:00Z">
        <w:r w:rsidR="002309C3">
          <w:t>.</w:t>
        </w:r>
      </w:ins>
      <w:del w:id="1488" w:author="Jeanette Stallons" w:date="2017-04-17T21:19:00Z">
        <w:r w:rsidDel="002309C3">
          <w:delText>.</w:delText>
        </w:r>
      </w:del>
    </w:p>
    <w:p w14:paraId="4FC68E2A" w14:textId="3C06CD34" w:rsidR="00F40A98" w:rsidRDefault="00086F1D" w:rsidP="00F40A98">
      <w:pPr>
        <w:pStyle w:val="WTStep"/>
        <w:numPr>
          <w:ilvl w:val="0"/>
          <w:numId w:val="35"/>
        </w:numPr>
        <w:rPr>
          <w:ins w:id="1489" w:author="Roy Prins" w:date="2017-05-29T15:10:00Z"/>
        </w:rPr>
      </w:pPr>
      <w:r>
        <w:lastRenderedPageBreak/>
        <w:t>Start Apache JMeter.</w:t>
      </w:r>
    </w:p>
    <w:p w14:paraId="69539A8E" w14:textId="0F85001E" w:rsidR="002012CF" w:rsidRDefault="002012CF" w:rsidP="002012CF">
      <w:pPr>
        <w:pStyle w:val="WTStep"/>
        <w:numPr>
          <w:ilvl w:val="0"/>
          <w:numId w:val="35"/>
        </w:numPr>
        <w:rPr>
          <w:ins w:id="1490" w:author="Roy Prins" w:date="2017-05-29T15:10:00Z"/>
        </w:rPr>
      </w:pPr>
      <w:ins w:id="1491" w:author="Roy Prins" w:date="2017-05-29T15:10:00Z">
        <w:r>
          <w:t>Open file “</w:t>
        </w:r>
        <w:r w:rsidRPr="00522082">
          <w:t xml:space="preserve">ACME Bank Performance Test </w:t>
        </w:r>
        <w:proofErr w:type="spellStart"/>
        <w:r w:rsidRPr="00522082">
          <w:t>Plan.jmx</w:t>
        </w:r>
        <w:proofErr w:type="spellEnd"/>
        <w:r>
          <w:t xml:space="preserve">” </w:t>
        </w:r>
        <w:r w:rsidR="00CB7F2A">
          <w:t>your created in Walkthrough 4</w:t>
        </w:r>
        <w:r>
          <w:t>-1.</w:t>
        </w:r>
      </w:ins>
    </w:p>
    <w:p w14:paraId="793AC3FB" w14:textId="59779AF4" w:rsidR="002012CF" w:rsidRDefault="002012CF" w:rsidP="002012CF">
      <w:pPr>
        <w:pStyle w:val="WTStep"/>
        <w:numPr>
          <w:ilvl w:val="0"/>
          <w:numId w:val="35"/>
        </w:numPr>
        <w:rPr>
          <w:ins w:id="1492" w:author="Roy Prins" w:date="2017-05-29T15:11:00Z"/>
        </w:rPr>
      </w:pPr>
      <w:ins w:id="1493" w:author="Roy Prins" w:date="2017-05-29T15:11:00Z">
        <w:r>
          <w:t xml:space="preserve">Make sure thread group NF001 is </w:t>
        </w:r>
        <w:r w:rsidRPr="002012CF">
          <w:rPr>
            <w:b/>
          </w:rPr>
          <w:t>dis</w:t>
        </w:r>
        <w:r>
          <w:t>abled (right-click &gt; Disable).</w:t>
        </w:r>
      </w:ins>
    </w:p>
    <w:p w14:paraId="5C806638" w14:textId="0922B24B" w:rsidR="002012CF" w:rsidRDefault="002012CF" w:rsidP="002012CF">
      <w:pPr>
        <w:pStyle w:val="WTStep"/>
        <w:numPr>
          <w:ilvl w:val="0"/>
          <w:numId w:val="35"/>
        </w:numPr>
        <w:rPr>
          <w:ins w:id="1494" w:author="Roy Prins" w:date="2017-05-29T15:11:00Z"/>
        </w:rPr>
      </w:pPr>
      <w:ins w:id="1495" w:author="Roy Prins" w:date="2017-05-29T15:11:00Z">
        <w:r>
          <w:t xml:space="preserve">Make sure thread group NF002 is </w:t>
        </w:r>
        <w:r>
          <w:rPr>
            <w:b/>
          </w:rPr>
          <w:t>en</w:t>
        </w:r>
        <w:r>
          <w:t xml:space="preserve">abled </w:t>
        </w:r>
        <w:r w:rsidR="003830A1">
          <w:t>(right-click &gt; En</w:t>
        </w:r>
        <w:r>
          <w:t>able).</w:t>
        </w:r>
      </w:ins>
    </w:p>
    <w:p w14:paraId="70C602B6" w14:textId="1E9EA10F" w:rsidR="002012CF" w:rsidDel="002012CF" w:rsidRDefault="002012CF" w:rsidP="00F40A98">
      <w:pPr>
        <w:pStyle w:val="WTStep"/>
        <w:numPr>
          <w:ilvl w:val="0"/>
          <w:numId w:val="35"/>
        </w:numPr>
        <w:rPr>
          <w:del w:id="1496" w:author="Roy Prins" w:date="2017-05-29T15:11:00Z"/>
        </w:rPr>
      </w:pPr>
    </w:p>
    <w:p w14:paraId="211863CB" w14:textId="46956C7A" w:rsidR="00086F1D" w:rsidDel="002012CF" w:rsidRDefault="00086F1D" w:rsidP="00F40A98">
      <w:pPr>
        <w:pStyle w:val="WTStep"/>
        <w:numPr>
          <w:ilvl w:val="0"/>
          <w:numId w:val="35"/>
        </w:numPr>
        <w:rPr>
          <w:del w:id="1497" w:author="Roy Prins" w:date="2017-05-29T15:11:00Z"/>
        </w:rPr>
      </w:pPr>
      <w:del w:id="1498" w:author="Roy Prins" w:date="2017-05-29T15:11:00Z">
        <w:r w:rsidDel="002012CF">
          <w:delText>Right-click NF001 and select “Disable”.</w:delText>
        </w:r>
      </w:del>
    </w:p>
    <w:p w14:paraId="74F0668F" w14:textId="66F75FFC" w:rsidR="00086F1D" w:rsidRPr="00413051" w:rsidDel="002012CF" w:rsidRDefault="00086F1D" w:rsidP="00086F1D">
      <w:pPr>
        <w:pStyle w:val="WTStep"/>
        <w:numPr>
          <w:ilvl w:val="0"/>
          <w:numId w:val="35"/>
        </w:numPr>
        <w:rPr>
          <w:del w:id="1499" w:author="Roy Prins" w:date="2017-05-29T15:11:00Z"/>
        </w:rPr>
      </w:pPr>
      <w:del w:id="1500" w:author="Roy Prins" w:date="2017-05-29T15:11:00Z">
        <w:r w:rsidDel="002012CF">
          <w:delText>Right-click NF002 and select “Enable”.</w:delText>
        </w:r>
      </w:del>
    </w:p>
    <w:p w14:paraId="1D768C2D" w14:textId="3B2A29FA" w:rsidR="00086F1D" w:rsidRPr="00413051" w:rsidRDefault="00086F1D" w:rsidP="00086F1D">
      <w:pPr>
        <w:pStyle w:val="WTStep"/>
        <w:numPr>
          <w:ilvl w:val="0"/>
          <w:numId w:val="35"/>
        </w:numPr>
      </w:pPr>
      <w:r>
        <w:t>Right-click</w:t>
      </w:r>
      <w:ins w:id="1501" w:author="Roy Prins" w:date="2017-05-29T15:11:00Z">
        <w:r w:rsidR="002012CF">
          <w:t xml:space="preserve"> thread group</w:t>
        </w:r>
      </w:ins>
      <w:r>
        <w:t xml:space="preserve"> NF002 and select “Start”.</w:t>
      </w:r>
    </w:p>
    <w:p w14:paraId="7674ABD1" w14:textId="3FB3634A" w:rsidR="00086F1D" w:rsidRDefault="00086F1D" w:rsidP="00F40A98">
      <w:pPr>
        <w:pStyle w:val="WTStep"/>
        <w:numPr>
          <w:ilvl w:val="0"/>
          <w:numId w:val="35"/>
        </w:numPr>
      </w:pPr>
      <w:r>
        <w:t xml:space="preserve">Return to </w:t>
      </w:r>
      <w:proofErr w:type="spellStart"/>
      <w:r>
        <w:t>VisualVM</w:t>
      </w:r>
      <w:proofErr w:type="spellEnd"/>
      <w:r>
        <w:t>.</w:t>
      </w:r>
    </w:p>
    <w:p w14:paraId="5FF4EB77" w14:textId="4D3C49F6" w:rsidR="00086F1D" w:rsidRDefault="00086F1D" w:rsidP="00086F1D">
      <w:pPr>
        <w:pStyle w:val="WTStep"/>
        <w:numPr>
          <w:ilvl w:val="0"/>
          <w:numId w:val="35"/>
        </w:numPr>
      </w:pPr>
      <w:r>
        <w:t>Observe the Threads tab.</w:t>
      </w:r>
    </w:p>
    <w:p w14:paraId="230A79AA" w14:textId="77777777" w:rsidR="00086F1D" w:rsidRDefault="00086F1D" w:rsidP="00086F1D">
      <w:pPr>
        <w:pStyle w:val="WTStep"/>
        <w:numPr>
          <w:ilvl w:val="0"/>
          <w:numId w:val="0"/>
        </w:numPr>
        <w:ind w:left="720"/>
      </w:pPr>
    </w:p>
    <w:p w14:paraId="2CED32E5" w14:textId="4433A3EA" w:rsidR="00086F1D" w:rsidRDefault="008924AF" w:rsidP="00086F1D">
      <w:pPr>
        <w:pStyle w:val="WTStep"/>
        <w:numPr>
          <w:ilvl w:val="0"/>
          <w:numId w:val="0"/>
        </w:numPr>
        <w:pBdr>
          <w:top w:val="single" w:sz="4" w:space="1" w:color="auto"/>
          <w:left w:val="single" w:sz="4" w:space="4" w:color="auto"/>
          <w:bottom w:val="single" w:sz="4" w:space="1" w:color="auto"/>
          <w:right w:val="single" w:sz="4" w:space="4" w:color="auto"/>
        </w:pBdr>
        <w:ind w:left="360"/>
      </w:pPr>
      <w:r w:rsidRPr="008924AF">
        <w:t>Question 7: Does the customer service meet its non-functional requirements? How do you know?</w:t>
      </w:r>
    </w:p>
    <w:p w14:paraId="0C243315" w14:textId="77777777" w:rsidR="008924AF" w:rsidRDefault="008924AF" w:rsidP="00086F1D">
      <w:pPr>
        <w:pStyle w:val="WTStep"/>
        <w:numPr>
          <w:ilvl w:val="0"/>
          <w:numId w:val="0"/>
        </w:numPr>
        <w:pBdr>
          <w:top w:val="single" w:sz="4" w:space="1" w:color="auto"/>
          <w:left w:val="single" w:sz="4" w:space="4" w:color="auto"/>
          <w:bottom w:val="single" w:sz="4" w:space="1" w:color="auto"/>
          <w:right w:val="single" w:sz="4" w:space="4" w:color="auto"/>
        </w:pBdr>
        <w:ind w:left="360"/>
      </w:pPr>
    </w:p>
    <w:p w14:paraId="22C647D8" w14:textId="77777777" w:rsidR="00086F1D" w:rsidRDefault="00086F1D" w:rsidP="00086F1D">
      <w:pPr>
        <w:pStyle w:val="WTStep"/>
        <w:numPr>
          <w:ilvl w:val="0"/>
          <w:numId w:val="0"/>
        </w:numPr>
        <w:pBdr>
          <w:top w:val="single" w:sz="4" w:space="1" w:color="auto"/>
          <w:left w:val="single" w:sz="4" w:space="4" w:color="auto"/>
          <w:bottom w:val="single" w:sz="4" w:space="1" w:color="auto"/>
          <w:right w:val="single" w:sz="4" w:space="4" w:color="auto"/>
        </w:pBdr>
        <w:ind w:left="360"/>
      </w:pPr>
      <w:r>
        <w:t>Answer: ________________________________________________________________________</w:t>
      </w:r>
    </w:p>
    <w:p w14:paraId="2BBEFC57" w14:textId="7C3A9B65" w:rsidR="00086F1D" w:rsidRDefault="008924AF">
      <w:pPr>
        <w:pStyle w:val="WTstepsheading"/>
      </w:pPr>
      <w:r>
        <w:t>Stop all running applications</w:t>
      </w:r>
    </w:p>
    <w:p w14:paraId="1CEE4786" w14:textId="7F3BFC96" w:rsidR="008924AF" w:rsidRDefault="008924AF" w:rsidP="008924AF">
      <w:pPr>
        <w:pStyle w:val="WTStep"/>
      </w:pPr>
      <w:r>
        <w:t>Stop Apache JMeter</w:t>
      </w:r>
      <w:ins w:id="1502" w:author="Jeanette Stallons" w:date="2017-04-17T21:20:00Z">
        <w:r w:rsidR="002309C3">
          <w:t>.</w:t>
        </w:r>
      </w:ins>
    </w:p>
    <w:p w14:paraId="6F6868FA" w14:textId="3B55FDA1" w:rsidR="008924AF" w:rsidRDefault="008924AF" w:rsidP="008924AF">
      <w:pPr>
        <w:pStyle w:val="WTStep"/>
      </w:pPr>
      <w:r>
        <w:t xml:space="preserve">Stop </w:t>
      </w:r>
      <w:proofErr w:type="spellStart"/>
      <w:r>
        <w:t>VisualVM</w:t>
      </w:r>
      <w:proofErr w:type="spellEnd"/>
      <w:ins w:id="1503" w:author="Jeanette Stallons" w:date="2017-04-17T21:20:00Z">
        <w:r w:rsidR="002309C3">
          <w:t>.</w:t>
        </w:r>
      </w:ins>
    </w:p>
    <w:p w14:paraId="1B0BD1C3" w14:textId="3C441140" w:rsidR="008924AF" w:rsidRDefault="008924AF" w:rsidP="008924AF">
      <w:pPr>
        <w:pStyle w:val="WTStep"/>
      </w:pPr>
      <w:r>
        <w:t>Return to Anypoint Studio.</w:t>
      </w:r>
    </w:p>
    <w:p w14:paraId="1B0EBAA3" w14:textId="6184BC99" w:rsidR="008924AF" w:rsidRPr="003B56DA" w:rsidRDefault="008924AF" w:rsidP="008924AF">
      <w:pPr>
        <w:pStyle w:val="WTStep"/>
      </w:pPr>
      <w:r>
        <w:t>Stop the running application.</w:t>
      </w:r>
    </w:p>
    <w:p w14:paraId="73190CBC" w14:textId="77777777" w:rsidR="00086F1D" w:rsidRPr="00413051" w:rsidRDefault="00086F1D" w:rsidP="00086F1D"/>
    <w:sectPr w:rsidR="00086F1D" w:rsidRPr="00413051" w:rsidSect="001B6D0A">
      <w:headerReference w:type="even" r:id="rId50"/>
      <w:headerReference w:type="default" r:id="rId51"/>
      <w:footerReference w:type="even" r:id="rId52"/>
      <w:footerReference w:type="default" r:id="rId53"/>
      <w:pgSz w:w="12240" w:h="15840"/>
      <w:pgMar w:top="1440" w:right="1080" w:bottom="1440" w:left="1080" w:header="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BC9A1" w14:textId="77777777" w:rsidR="009C5C30" w:rsidRDefault="009C5C30" w:rsidP="00F54B94">
      <w:r>
        <w:separator/>
      </w:r>
    </w:p>
    <w:p w14:paraId="24D316EF" w14:textId="77777777" w:rsidR="009C5C30" w:rsidRDefault="009C5C30" w:rsidP="00F54B94"/>
  </w:endnote>
  <w:endnote w:type="continuationSeparator" w:id="0">
    <w:p w14:paraId="5A505562" w14:textId="77777777" w:rsidR="009C5C30" w:rsidRDefault="009C5C30" w:rsidP="00F54B94">
      <w:r>
        <w:continuationSeparator/>
      </w:r>
    </w:p>
    <w:p w14:paraId="56E8881C" w14:textId="77777777" w:rsidR="009C5C30" w:rsidRDefault="009C5C30" w:rsidP="00F54B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Batang">
    <w:panose1 w:val="02030600000101010101"/>
    <w:charset w:val="81"/>
    <w:family w:val="roman"/>
    <w:pitch w:val="variable"/>
    <w:sig w:usb0="B00002AF" w:usb1="69D77CFB" w:usb2="00000030" w:usb3="00000000" w:csb0="0008009F" w:csb1="00000000"/>
  </w:font>
  <w:font w:name="Ubuntu">
    <w:panose1 w:val="020B0504030602030204"/>
    <w:charset w:val="00"/>
    <w:family w:val="auto"/>
    <w:pitch w:val="variable"/>
    <w:sig w:usb0="E00002FF" w:usb1="5000205B" w:usb2="00000000" w:usb3="00000000" w:csb0="0000009F" w:csb1="00000000"/>
  </w:font>
  <w:font w:name="ＭＳ ゴシック">
    <w:charset w:val="80"/>
    <w:family w:val="swiss"/>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roman"/>
    <w:pitch w:val="variable"/>
    <w:sig w:usb0="00000003" w:usb1="00000000" w:usb2="00000000" w:usb3="00000000" w:csb0="00000001" w:csb1="00000000"/>
  </w:font>
  <w:font w:name="Ubuntu Medium">
    <w:panose1 w:val="020B0604030602030204"/>
    <w:charset w:val="00"/>
    <w:family w:val="auto"/>
    <w:pitch w:val="variable"/>
    <w:sig w:usb0="E00002FF" w:usb1="5000205B" w:usb2="00000000" w:usb3="00000000" w:csb0="0000009F" w:csb1="00000000"/>
  </w:font>
  <w:font w:name="Consolas">
    <w:panose1 w:val="020B0609020204030204"/>
    <w:charset w:val="00"/>
    <w:family w:val="swiss"/>
    <w:pitch w:val="fixed"/>
    <w:sig w:usb0="E10002FF" w:usb1="4000FCFF" w:usb2="00000009" w:usb3="00000000" w:csb0="0000019F" w:csb1="00000000"/>
  </w:font>
  <w:font w:name="Courier">
    <w:panose1 w:val="02000500000000000000"/>
    <w:charset w:val="00"/>
    <w:family w:val="roman"/>
    <w:pitch w:val="fixed"/>
    <w:sig w:usb0="00000003" w:usb1="00000000" w:usb2="00000000" w:usb3="00000000" w:csb0="00000001" w:csb1="00000000"/>
  </w:font>
  <w:font w:name="Meslo LG S for Powerline">
    <w:charset w:val="00"/>
    <w:family w:val="auto"/>
    <w:pitch w:val="fixed"/>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4216F4" w14:textId="77777777" w:rsidR="009C5C30" w:rsidRDefault="009C5C30" w:rsidP="003178F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5779117" w14:textId="77777777" w:rsidR="009C5C30" w:rsidRDefault="009C5C30" w:rsidP="003178F9">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7060255" w14:textId="77777777" w:rsidR="009C5C30" w:rsidRDefault="009C5C30" w:rsidP="003178F9">
    <w:pPr>
      <w:pStyle w:val="Footer"/>
      <w:rPr>
        <w:rStyle w:val="PageNumber"/>
      </w:rPr>
    </w:pPr>
  </w:p>
  <w:p w14:paraId="6C94750E" w14:textId="77777777" w:rsidR="009C5C30" w:rsidRDefault="009C5C30" w:rsidP="003178F9">
    <w:pPr>
      <w:pStyle w:val="Footer"/>
    </w:pPr>
  </w:p>
  <w:p w14:paraId="165B95CC" w14:textId="77777777" w:rsidR="009C5C30" w:rsidRDefault="009C5C30" w:rsidP="00F54B94"/>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E2ACC6" w14:textId="48748309" w:rsidR="009C5C30" w:rsidRDefault="009C5C30" w:rsidP="00385FD5">
    <w:pPr>
      <w:pStyle w:val="Footer"/>
    </w:pPr>
    <w:r>
      <w:rPr>
        <w:noProof/>
        <w:lang w:val="en-GB" w:eastAsia="en-GB"/>
      </w:rPr>
      <w:drawing>
        <wp:anchor distT="0" distB="0" distL="114300" distR="114300" simplePos="0" relativeHeight="251661312" behindDoc="0" locked="0" layoutInCell="1" allowOverlap="1" wp14:anchorId="581C731C" wp14:editId="1FA73A92">
          <wp:simplePos x="0" y="0"/>
          <wp:positionH relativeFrom="column">
            <wp:posOffset>-234950</wp:posOffset>
          </wp:positionH>
          <wp:positionV relativeFrom="paragraph">
            <wp:posOffset>-220345</wp:posOffset>
          </wp:positionV>
          <wp:extent cx="1271270" cy="37211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zagray:Desktop:MuleSoft Logo:4 Color Process:MuleSoft®_h_4C_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71270" cy="372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59264" behindDoc="1" locked="0" layoutInCell="1" allowOverlap="1" wp14:anchorId="76D90E04" wp14:editId="413F768D">
              <wp:simplePos x="0" y="0"/>
              <wp:positionH relativeFrom="column">
                <wp:posOffset>-1214120</wp:posOffset>
              </wp:positionH>
              <wp:positionV relativeFrom="paragraph">
                <wp:posOffset>353695</wp:posOffset>
              </wp:positionV>
              <wp:extent cx="8796528" cy="416560"/>
              <wp:effectExtent l="50800" t="25400" r="43180" b="66040"/>
              <wp:wrapNone/>
              <wp:docPr id="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6528" cy="416560"/>
                      </a:xfrm>
                      <a:prstGeom prst="rect">
                        <a:avLst/>
                      </a:prstGeom>
                      <a:solidFill>
                        <a:srgbClr val="00A1E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cap="flat" cmpd="sng">
                            <a:solidFill>
                              <a:srgbClr val="4A7EBB"/>
                            </a:solidFill>
                            <a:prstDash val="solid"/>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C9BEFC" id="Rectangle 2" o:spid="_x0000_s1026" style="position:absolute;margin-left:-95.6pt;margin-top:27.85pt;width:692.65pt;height:32.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" fillcolor="#00a1e1" stroked="f">
              <v:shadow on="t" opacity="22936f" mv:blur="40000f" origin=",.5" offset="0,23000emu"/>
            </v:rect>
          </w:pict>
        </mc:Fallback>
      </mc:AlternateContent>
    </w:r>
    <w:r w:rsidRPr="000E41AF">
      <w:rPr>
        <w:rStyle w:val="PageNumber"/>
        <w:color w:val="BFBFBF" w:themeColor="background1" w:themeShade="BF"/>
      </w:rPr>
      <w:fldChar w:fldCharType="begin"/>
    </w:r>
    <w:r w:rsidRPr="000E41AF">
      <w:rPr>
        <w:rStyle w:val="PageNumber"/>
        <w:color w:val="BFBFBF" w:themeColor="background1" w:themeShade="BF"/>
      </w:rPr>
      <w:instrText xml:space="preserve">PAGE  </w:instrText>
    </w:r>
    <w:r w:rsidRPr="000E41AF">
      <w:rPr>
        <w:rStyle w:val="PageNumber"/>
        <w:color w:val="BFBFBF" w:themeColor="background1" w:themeShade="BF"/>
      </w:rPr>
      <w:fldChar w:fldCharType="separate"/>
    </w:r>
    <w:r w:rsidR="00DE37EF">
      <w:rPr>
        <w:rStyle w:val="PageNumber"/>
        <w:noProof/>
        <w:color w:val="BFBFBF" w:themeColor="background1" w:themeShade="BF"/>
      </w:rPr>
      <w:t>36</w:t>
    </w:r>
    <w:r w:rsidRPr="000E41AF">
      <w:rPr>
        <w:rStyle w:val="PageNumber"/>
        <w:color w:val="BFBFBF" w:themeColor="background1" w:themeShade="B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F6FC6" w14:textId="77777777" w:rsidR="009C5C30" w:rsidRDefault="009C5C30" w:rsidP="00F54B94">
      <w:r>
        <w:separator/>
      </w:r>
    </w:p>
    <w:p w14:paraId="33BFE403" w14:textId="77777777" w:rsidR="009C5C30" w:rsidRDefault="009C5C30" w:rsidP="00F54B94"/>
  </w:footnote>
  <w:footnote w:type="continuationSeparator" w:id="0">
    <w:p w14:paraId="4F2EB472" w14:textId="77777777" w:rsidR="009C5C30" w:rsidRDefault="009C5C30" w:rsidP="00F54B94">
      <w:r>
        <w:continuationSeparator/>
      </w:r>
    </w:p>
    <w:p w14:paraId="4DCD5A4C" w14:textId="77777777" w:rsidR="009C5C30" w:rsidRDefault="009C5C30" w:rsidP="00F54B9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E8686" w14:textId="77777777" w:rsidR="009C5C30" w:rsidRDefault="009C5C30" w:rsidP="00326776">
    <w:pP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1DCB94A7" w14:textId="77777777" w:rsidR="009C5C30" w:rsidRDefault="009C5C30" w:rsidP="00326776">
    <w:pPr>
      <w:framePr w:wrap="around" w:vAnchor="text" w:hAnchor="margin"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26129992" w14:textId="77777777" w:rsidR="009C5C30" w:rsidRDefault="009C5C30" w:rsidP="00326776">
    <w:pP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062F0" w14:textId="77777777" w:rsidR="009C5C30" w:rsidRDefault="009C5C30" w:rsidP="00385FD5">
    <w:pPr>
      <w:ind w:right="360"/>
    </w:pPr>
  </w:p>
  <w:p w14:paraId="02300A75" w14:textId="77777777" w:rsidR="009C5C30" w:rsidRDefault="009C5C30" w:rsidP="00385FD5">
    <w:pPr>
      <w:ind w:right="360"/>
    </w:pPr>
  </w:p>
  <w:p w14:paraId="4BB64D47" w14:textId="77777777" w:rsidR="009C5C30" w:rsidRPr="00326776" w:rsidRDefault="009C5C30" w:rsidP="00385FD5">
    <w:pP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D0BE2"/>
    <w:multiLevelType w:val="hybridMultilevel"/>
    <w:tmpl w:val="20861A08"/>
    <w:lvl w:ilvl="0" w:tplc="08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24C43FB"/>
    <w:multiLevelType w:val="hybridMultilevel"/>
    <w:tmpl w:val="7D7EE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A11552E"/>
    <w:multiLevelType w:val="hybridMultilevel"/>
    <w:tmpl w:val="2EF61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D20B8D"/>
    <w:multiLevelType w:val="hybridMultilevel"/>
    <w:tmpl w:val="F0D852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8A1F20"/>
    <w:multiLevelType w:val="hybridMultilevel"/>
    <w:tmpl w:val="8DF80434"/>
    <w:lvl w:ilvl="0" w:tplc="A9C0BE4C">
      <w:start w:val="1"/>
      <w:numFmt w:val="bullet"/>
      <w:lvlText w:val="•"/>
      <w:lvlJc w:val="left"/>
      <w:pPr>
        <w:tabs>
          <w:tab w:val="num" w:pos="720"/>
        </w:tabs>
        <w:ind w:left="720" w:hanging="360"/>
      </w:pPr>
      <w:rPr>
        <w:rFonts w:ascii="Arial" w:hAnsi="Arial" w:hint="default"/>
      </w:rPr>
    </w:lvl>
    <w:lvl w:ilvl="1" w:tplc="FEC8E2C4" w:tentative="1">
      <w:start w:val="1"/>
      <w:numFmt w:val="bullet"/>
      <w:lvlText w:val="•"/>
      <w:lvlJc w:val="left"/>
      <w:pPr>
        <w:tabs>
          <w:tab w:val="num" w:pos="1440"/>
        </w:tabs>
        <w:ind w:left="1440" w:hanging="360"/>
      </w:pPr>
      <w:rPr>
        <w:rFonts w:ascii="Arial" w:hAnsi="Arial" w:hint="default"/>
      </w:rPr>
    </w:lvl>
    <w:lvl w:ilvl="2" w:tplc="0F4AC6C6" w:tentative="1">
      <w:start w:val="1"/>
      <w:numFmt w:val="bullet"/>
      <w:lvlText w:val="•"/>
      <w:lvlJc w:val="left"/>
      <w:pPr>
        <w:tabs>
          <w:tab w:val="num" w:pos="2160"/>
        </w:tabs>
        <w:ind w:left="2160" w:hanging="360"/>
      </w:pPr>
      <w:rPr>
        <w:rFonts w:ascii="Arial" w:hAnsi="Arial" w:hint="default"/>
      </w:rPr>
    </w:lvl>
    <w:lvl w:ilvl="3" w:tplc="3A0C2E64" w:tentative="1">
      <w:start w:val="1"/>
      <w:numFmt w:val="bullet"/>
      <w:lvlText w:val="•"/>
      <w:lvlJc w:val="left"/>
      <w:pPr>
        <w:tabs>
          <w:tab w:val="num" w:pos="2880"/>
        </w:tabs>
        <w:ind w:left="2880" w:hanging="360"/>
      </w:pPr>
      <w:rPr>
        <w:rFonts w:ascii="Arial" w:hAnsi="Arial" w:hint="default"/>
      </w:rPr>
    </w:lvl>
    <w:lvl w:ilvl="4" w:tplc="2D54379A" w:tentative="1">
      <w:start w:val="1"/>
      <w:numFmt w:val="bullet"/>
      <w:lvlText w:val="•"/>
      <w:lvlJc w:val="left"/>
      <w:pPr>
        <w:tabs>
          <w:tab w:val="num" w:pos="3600"/>
        </w:tabs>
        <w:ind w:left="3600" w:hanging="360"/>
      </w:pPr>
      <w:rPr>
        <w:rFonts w:ascii="Arial" w:hAnsi="Arial" w:hint="default"/>
      </w:rPr>
    </w:lvl>
    <w:lvl w:ilvl="5" w:tplc="941A336A" w:tentative="1">
      <w:start w:val="1"/>
      <w:numFmt w:val="bullet"/>
      <w:lvlText w:val="•"/>
      <w:lvlJc w:val="left"/>
      <w:pPr>
        <w:tabs>
          <w:tab w:val="num" w:pos="4320"/>
        </w:tabs>
        <w:ind w:left="4320" w:hanging="360"/>
      </w:pPr>
      <w:rPr>
        <w:rFonts w:ascii="Arial" w:hAnsi="Arial" w:hint="default"/>
      </w:rPr>
    </w:lvl>
    <w:lvl w:ilvl="6" w:tplc="C6508F0C" w:tentative="1">
      <w:start w:val="1"/>
      <w:numFmt w:val="bullet"/>
      <w:lvlText w:val="•"/>
      <w:lvlJc w:val="left"/>
      <w:pPr>
        <w:tabs>
          <w:tab w:val="num" w:pos="5040"/>
        </w:tabs>
        <w:ind w:left="5040" w:hanging="360"/>
      </w:pPr>
      <w:rPr>
        <w:rFonts w:ascii="Arial" w:hAnsi="Arial" w:hint="default"/>
      </w:rPr>
    </w:lvl>
    <w:lvl w:ilvl="7" w:tplc="638EC254" w:tentative="1">
      <w:start w:val="1"/>
      <w:numFmt w:val="bullet"/>
      <w:lvlText w:val="•"/>
      <w:lvlJc w:val="left"/>
      <w:pPr>
        <w:tabs>
          <w:tab w:val="num" w:pos="5760"/>
        </w:tabs>
        <w:ind w:left="5760" w:hanging="360"/>
      </w:pPr>
      <w:rPr>
        <w:rFonts w:ascii="Arial" w:hAnsi="Arial" w:hint="default"/>
      </w:rPr>
    </w:lvl>
    <w:lvl w:ilvl="8" w:tplc="8152B156" w:tentative="1">
      <w:start w:val="1"/>
      <w:numFmt w:val="bullet"/>
      <w:lvlText w:val="•"/>
      <w:lvlJc w:val="left"/>
      <w:pPr>
        <w:tabs>
          <w:tab w:val="num" w:pos="6480"/>
        </w:tabs>
        <w:ind w:left="6480" w:hanging="360"/>
      </w:pPr>
      <w:rPr>
        <w:rFonts w:ascii="Arial" w:hAnsi="Arial" w:hint="default"/>
      </w:rPr>
    </w:lvl>
  </w:abstractNum>
  <w:abstractNum w:abstractNumId="5">
    <w:nsid w:val="16E90C2D"/>
    <w:multiLevelType w:val="hybridMultilevel"/>
    <w:tmpl w:val="6C1269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D6D775E"/>
    <w:multiLevelType w:val="hybridMultilevel"/>
    <w:tmpl w:val="6706AC1E"/>
    <w:lvl w:ilvl="0" w:tplc="91F615E8">
      <w:start w:val="1"/>
      <w:numFmt w:val="bullet"/>
      <w:lvlText w:val="•"/>
      <w:lvlJc w:val="left"/>
      <w:pPr>
        <w:tabs>
          <w:tab w:val="num" w:pos="720"/>
        </w:tabs>
        <w:ind w:left="720" w:hanging="360"/>
      </w:pPr>
      <w:rPr>
        <w:rFonts w:ascii="Arial" w:hAnsi="Arial" w:hint="default"/>
      </w:rPr>
    </w:lvl>
    <w:lvl w:ilvl="1" w:tplc="D3FE554A">
      <w:numFmt w:val="bullet"/>
      <w:lvlText w:val="–"/>
      <w:lvlJc w:val="left"/>
      <w:pPr>
        <w:tabs>
          <w:tab w:val="num" w:pos="1440"/>
        </w:tabs>
        <w:ind w:left="1440" w:hanging="360"/>
      </w:pPr>
      <w:rPr>
        <w:rFonts w:ascii="Open Sans" w:hAnsi="Open Sans" w:hint="default"/>
      </w:rPr>
    </w:lvl>
    <w:lvl w:ilvl="2" w:tplc="6E483F58" w:tentative="1">
      <w:start w:val="1"/>
      <w:numFmt w:val="bullet"/>
      <w:lvlText w:val="•"/>
      <w:lvlJc w:val="left"/>
      <w:pPr>
        <w:tabs>
          <w:tab w:val="num" w:pos="2160"/>
        </w:tabs>
        <w:ind w:left="2160" w:hanging="360"/>
      </w:pPr>
      <w:rPr>
        <w:rFonts w:ascii="Arial" w:hAnsi="Arial" w:hint="default"/>
      </w:rPr>
    </w:lvl>
    <w:lvl w:ilvl="3" w:tplc="8E48FF54" w:tentative="1">
      <w:start w:val="1"/>
      <w:numFmt w:val="bullet"/>
      <w:lvlText w:val="•"/>
      <w:lvlJc w:val="left"/>
      <w:pPr>
        <w:tabs>
          <w:tab w:val="num" w:pos="2880"/>
        </w:tabs>
        <w:ind w:left="2880" w:hanging="360"/>
      </w:pPr>
      <w:rPr>
        <w:rFonts w:ascii="Arial" w:hAnsi="Arial" w:hint="default"/>
      </w:rPr>
    </w:lvl>
    <w:lvl w:ilvl="4" w:tplc="D1F0796A" w:tentative="1">
      <w:start w:val="1"/>
      <w:numFmt w:val="bullet"/>
      <w:lvlText w:val="•"/>
      <w:lvlJc w:val="left"/>
      <w:pPr>
        <w:tabs>
          <w:tab w:val="num" w:pos="3600"/>
        </w:tabs>
        <w:ind w:left="3600" w:hanging="360"/>
      </w:pPr>
      <w:rPr>
        <w:rFonts w:ascii="Arial" w:hAnsi="Arial" w:hint="default"/>
      </w:rPr>
    </w:lvl>
    <w:lvl w:ilvl="5" w:tplc="696CF03E" w:tentative="1">
      <w:start w:val="1"/>
      <w:numFmt w:val="bullet"/>
      <w:lvlText w:val="•"/>
      <w:lvlJc w:val="left"/>
      <w:pPr>
        <w:tabs>
          <w:tab w:val="num" w:pos="4320"/>
        </w:tabs>
        <w:ind w:left="4320" w:hanging="360"/>
      </w:pPr>
      <w:rPr>
        <w:rFonts w:ascii="Arial" w:hAnsi="Arial" w:hint="default"/>
      </w:rPr>
    </w:lvl>
    <w:lvl w:ilvl="6" w:tplc="276A5B36" w:tentative="1">
      <w:start w:val="1"/>
      <w:numFmt w:val="bullet"/>
      <w:lvlText w:val="•"/>
      <w:lvlJc w:val="left"/>
      <w:pPr>
        <w:tabs>
          <w:tab w:val="num" w:pos="5040"/>
        </w:tabs>
        <w:ind w:left="5040" w:hanging="360"/>
      </w:pPr>
      <w:rPr>
        <w:rFonts w:ascii="Arial" w:hAnsi="Arial" w:hint="default"/>
      </w:rPr>
    </w:lvl>
    <w:lvl w:ilvl="7" w:tplc="B8A06CFC" w:tentative="1">
      <w:start w:val="1"/>
      <w:numFmt w:val="bullet"/>
      <w:lvlText w:val="•"/>
      <w:lvlJc w:val="left"/>
      <w:pPr>
        <w:tabs>
          <w:tab w:val="num" w:pos="5760"/>
        </w:tabs>
        <w:ind w:left="5760" w:hanging="360"/>
      </w:pPr>
      <w:rPr>
        <w:rFonts w:ascii="Arial" w:hAnsi="Arial" w:hint="default"/>
      </w:rPr>
    </w:lvl>
    <w:lvl w:ilvl="8" w:tplc="9E28DBDC" w:tentative="1">
      <w:start w:val="1"/>
      <w:numFmt w:val="bullet"/>
      <w:lvlText w:val="•"/>
      <w:lvlJc w:val="left"/>
      <w:pPr>
        <w:tabs>
          <w:tab w:val="num" w:pos="6480"/>
        </w:tabs>
        <w:ind w:left="6480" w:hanging="360"/>
      </w:pPr>
      <w:rPr>
        <w:rFonts w:ascii="Arial" w:hAnsi="Arial" w:hint="default"/>
      </w:rPr>
    </w:lvl>
  </w:abstractNum>
  <w:abstractNum w:abstractNumId="7">
    <w:nsid w:val="34E73CF5"/>
    <w:multiLevelType w:val="hybridMultilevel"/>
    <w:tmpl w:val="885492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50C4DF5"/>
    <w:multiLevelType w:val="hybridMultilevel"/>
    <w:tmpl w:val="877E4E42"/>
    <w:lvl w:ilvl="0" w:tplc="96FCDA44">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9AA7D8E"/>
    <w:multiLevelType w:val="hybridMultilevel"/>
    <w:tmpl w:val="1FD6DBC4"/>
    <w:lvl w:ilvl="0" w:tplc="AC2A6C60">
      <w:start w:val="1"/>
      <w:numFmt w:val="bullet"/>
      <w:pStyle w:val="WTStepbullets"/>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nsid w:val="3CC92D64"/>
    <w:multiLevelType w:val="hybridMultilevel"/>
    <w:tmpl w:val="FCF25B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1ED7030"/>
    <w:multiLevelType w:val="hybridMultilevel"/>
    <w:tmpl w:val="7A9C34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nsid w:val="4D4A4F38"/>
    <w:multiLevelType w:val="hybridMultilevel"/>
    <w:tmpl w:val="BF603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1004460"/>
    <w:multiLevelType w:val="hybridMultilevel"/>
    <w:tmpl w:val="D902D8D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nsid w:val="55D93C71"/>
    <w:multiLevelType w:val="hybridMultilevel"/>
    <w:tmpl w:val="E0A8276C"/>
    <w:lvl w:ilvl="0" w:tplc="A55EA9A2">
      <w:start w:val="1"/>
      <w:numFmt w:val="bullet"/>
      <w:lvlText w:val="•"/>
      <w:lvlJc w:val="left"/>
      <w:pPr>
        <w:tabs>
          <w:tab w:val="num" w:pos="720"/>
        </w:tabs>
        <w:ind w:left="720" w:hanging="360"/>
      </w:pPr>
      <w:rPr>
        <w:rFonts w:ascii="Arial" w:hAnsi="Arial" w:hint="default"/>
      </w:rPr>
    </w:lvl>
    <w:lvl w:ilvl="1" w:tplc="1EF85056" w:tentative="1">
      <w:start w:val="1"/>
      <w:numFmt w:val="bullet"/>
      <w:lvlText w:val="•"/>
      <w:lvlJc w:val="left"/>
      <w:pPr>
        <w:tabs>
          <w:tab w:val="num" w:pos="1440"/>
        </w:tabs>
        <w:ind w:left="1440" w:hanging="360"/>
      </w:pPr>
      <w:rPr>
        <w:rFonts w:ascii="Arial" w:hAnsi="Arial" w:hint="default"/>
      </w:rPr>
    </w:lvl>
    <w:lvl w:ilvl="2" w:tplc="7E98FB2C" w:tentative="1">
      <w:start w:val="1"/>
      <w:numFmt w:val="bullet"/>
      <w:lvlText w:val="•"/>
      <w:lvlJc w:val="left"/>
      <w:pPr>
        <w:tabs>
          <w:tab w:val="num" w:pos="2160"/>
        </w:tabs>
        <w:ind w:left="2160" w:hanging="360"/>
      </w:pPr>
      <w:rPr>
        <w:rFonts w:ascii="Arial" w:hAnsi="Arial" w:hint="default"/>
      </w:rPr>
    </w:lvl>
    <w:lvl w:ilvl="3" w:tplc="86D2CF60" w:tentative="1">
      <w:start w:val="1"/>
      <w:numFmt w:val="bullet"/>
      <w:lvlText w:val="•"/>
      <w:lvlJc w:val="left"/>
      <w:pPr>
        <w:tabs>
          <w:tab w:val="num" w:pos="2880"/>
        </w:tabs>
        <w:ind w:left="2880" w:hanging="360"/>
      </w:pPr>
      <w:rPr>
        <w:rFonts w:ascii="Arial" w:hAnsi="Arial" w:hint="default"/>
      </w:rPr>
    </w:lvl>
    <w:lvl w:ilvl="4" w:tplc="17160178" w:tentative="1">
      <w:start w:val="1"/>
      <w:numFmt w:val="bullet"/>
      <w:lvlText w:val="•"/>
      <w:lvlJc w:val="left"/>
      <w:pPr>
        <w:tabs>
          <w:tab w:val="num" w:pos="3600"/>
        </w:tabs>
        <w:ind w:left="3600" w:hanging="360"/>
      </w:pPr>
      <w:rPr>
        <w:rFonts w:ascii="Arial" w:hAnsi="Arial" w:hint="default"/>
      </w:rPr>
    </w:lvl>
    <w:lvl w:ilvl="5" w:tplc="B142BB8C" w:tentative="1">
      <w:start w:val="1"/>
      <w:numFmt w:val="bullet"/>
      <w:lvlText w:val="•"/>
      <w:lvlJc w:val="left"/>
      <w:pPr>
        <w:tabs>
          <w:tab w:val="num" w:pos="4320"/>
        </w:tabs>
        <w:ind w:left="4320" w:hanging="360"/>
      </w:pPr>
      <w:rPr>
        <w:rFonts w:ascii="Arial" w:hAnsi="Arial" w:hint="default"/>
      </w:rPr>
    </w:lvl>
    <w:lvl w:ilvl="6" w:tplc="6F50B8E2" w:tentative="1">
      <w:start w:val="1"/>
      <w:numFmt w:val="bullet"/>
      <w:lvlText w:val="•"/>
      <w:lvlJc w:val="left"/>
      <w:pPr>
        <w:tabs>
          <w:tab w:val="num" w:pos="5040"/>
        </w:tabs>
        <w:ind w:left="5040" w:hanging="360"/>
      </w:pPr>
      <w:rPr>
        <w:rFonts w:ascii="Arial" w:hAnsi="Arial" w:hint="default"/>
      </w:rPr>
    </w:lvl>
    <w:lvl w:ilvl="7" w:tplc="4EF8E490" w:tentative="1">
      <w:start w:val="1"/>
      <w:numFmt w:val="bullet"/>
      <w:lvlText w:val="•"/>
      <w:lvlJc w:val="left"/>
      <w:pPr>
        <w:tabs>
          <w:tab w:val="num" w:pos="5760"/>
        </w:tabs>
        <w:ind w:left="5760" w:hanging="360"/>
      </w:pPr>
      <w:rPr>
        <w:rFonts w:ascii="Arial" w:hAnsi="Arial" w:hint="default"/>
      </w:rPr>
    </w:lvl>
    <w:lvl w:ilvl="8" w:tplc="EDF685EE" w:tentative="1">
      <w:start w:val="1"/>
      <w:numFmt w:val="bullet"/>
      <w:lvlText w:val="•"/>
      <w:lvlJc w:val="left"/>
      <w:pPr>
        <w:tabs>
          <w:tab w:val="num" w:pos="6480"/>
        </w:tabs>
        <w:ind w:left="6480" w:hanging="360"/>
      </w:pPr>
      <w:rPr>
        <w:rFonts w:ascii="Arial" w:hAnsi="Arial" w:hint="default"/>
      </w:rPr>
    </w:lvl>
  </w:abstractNum>
  <w:abstractNum w:abstractNumId="15">
    <w:nsid w:val="57800A47"/>
    <w:multiLevelType w:val="hybridMultilevel"/>
    <w:tmpl w:val="274CDB6E"/>
    <w:lvl w:ilvl="0" w:tplc="A1D848E4">
      <w:start w:val="1"/>
      <w:numFmt w:val="bullet"/>
      <w:pStyle w:val="Exerciseobjectiv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9392089"/>
    <w:multiLevelType w:val="hybridMultilevel"/>
    <w:tmpl w:val="4D644E74"/>
    <w:lvl w:ilvl="0" w:tplc="12FE1A24">
      <w:start w:val="1"/>
      <w:numFmt w:val="decimal"/>
      <w:pStyle w:val="WTStep"/>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AE67FE0"/>
    <w:multiLevelType w:val="hybridMultilevel"/>
    <w:tmpl w:val="75388464"/>
    <w:lvl w:ilvl="0" w:tplc="42506F90">
      <w:start w:val="1"/>
      <w:numFmt w:val="bullet"/>
      <w:pStyle w:val="WTobjectiv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300635"/>
    <w:multiLevelType w:val="hybridMultilevel"/>
    <w:tmpl w:val="9F8653CC"/>
    <w:lvl w:ilvl="0" w:tplc="A6D2384A">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E937E9E"/>
    <w:multiLevelType w:val="hybridMultilevel"/>
    <w:tmpl w:val="CC3E16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68597C59"/>
    <w:multiLevelType w:val="multilevel"/>
    <w:tmpl w:val="4EA8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92C694C"/>
    <w:multiLevelType w:val="hybridMultilevel"/>
    <w:tmpl w:val="8DD80C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A526BEB"/>
    <w:multiLevelType w:val="hybridMultilevel"/>
    <w:tmpl w:val="63260C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AAE3A9C"/>
    <w:multiLevelType w:val="hybridMultilevel"/>
    <w:tmpl w:val="3FF4E538"/>
    <w:lvl w:ilvl="0" w:tplc="5BB0E9EE">
      <w:start w:val="1"/>
      <w:numFmt w:val="bullet"/>
      <w:pStyle w:val="ModuleObjectiv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9"/>
  </w:num>
  <w:num w:numId="4">
    <w:abstractNumId w:val="23"/>
  </w:num>
  <w:num w:numId="5">
    <w:abstractNumId w:val="16"/>
  </w:num>
  <w:num w:numId="6">
    <w:abstractNumId w:val="17"/>
  </w:num>
  <w:num w:numId="7">
    <w:abstractNumId w:val="1"/>
  </w:num>
  <w:num w:numId="8">
    <w:abstractNumId w:val="12"/>
  </w:num>
  <w:num w:numId="9">
    <w:abstractNumId w:val="7"/>
  </w:num>
  <w:num w:numId="10">
    <w:abstractNumId w:val="5"/>
  </w:num>
  <w:num w:numId="11">
    <w:abstractNumId w:val="21"/>
  </w:num>
  <w:num w:numId="12">
    <w:abstractNumId w:val="20"/>
  </w:num>
  <w:num w:numId="13">
    <w:abstractNumId w:val="13"/>
  </w:num>
  <w:num w:numId="14">
    <w:abstractNumId w:val="22"/>
  </w:num>
  <w:num w:numId="15">
    <w:abstractNumId w:val="16"/>
    <w:lvlOverride w:ilvl="0">
      <w:startOverride w:val="1"/>
    </w:lvlOverride>
  </w:num>
  <w:num w:numId="16">
    <w:abstractNumId w:val="16"/>
    <w:lvlOverride w:ilvl="0">
      <w:startOverride w:val="1"/>
    </w:lvlOverride>
  </w:num>
  <w:num w:numId="17">
    <w:abstractNumId w:val="16"/>
    <w:lvlOverride w:ilvl="0">
      <w:startOverride w:val="1"/>
    </w:lvlOverride>
  </w:num>
  <w:num w:numId="18">
    <w:abstractNumId w:val="16"/>
    <w:lvlOverride w:ilvl="0">
      <w:startOverride w:val="1"/>
    </w:lvlOverride>
  </w:num>
  <w:num w:numId="19">
    <w:abstractNumId w:val="4"/>
  </w:num>
  <w:num w:numId="20">
    <w:abstractNumId w:val="10"/>
  </w:num>
  <w:num w:numId="21">
    <w:abstractNumId w:val="11"/>
  </w:num>
  <w:num w:numId="22">
    <w:abstractNumId w:val="16"/>
  </w:num>
  <w:num w:numId="23">
    <w:abstractNumId w:val="19"/>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4"/>
  </w:num>
  <w:num w:numId="28">
    <w:abstractNumId w:val="16"/>
    <w:lvlOverride w:ilvl="0">
      <w:startOverride w:val="1"/>
    </w:lvlOverride>
  </w:num>
  <w:num w:numId="29">
    <w:abstractNumId w:val="16"/>
  </w:num>
  <w:num w:numId="30">
    <w:abstractNumId w:val="16"/>
    <w:lvlOverride w:ilvl="0">
      <w:startOverride w:val="1"/>
    </w:lvlOverride>
  </w:num>
  <w:num w:numId="31">
    <w:abstractNumId w:val="6"/>
  </w:num>
  <w:num w:numId="32">
    <w:abstractNumId w:val="15"/>
  </w:num>
  <w:num w:numId="33">
    <w:abstractNumId w:val="3"/>
  </w:num>
  <w:num w:numId="34">
    <w:abstractNumId w:val="18"/>
  </w:num>
  <w:num w:numId="35">
    <w:abstractNumId w:val="16"/>
    <w:lvlOverride w:ilvl="0">
      <w:startOverride w:val="1"/>
    </w:lvlOverride>
  </w:num>
  <w:num w:numId="36">
    <w:abstractNumId w:val="16"/>
    <w:lvlOverride w:ilvl="0">
      <w:startOverride w:val="1"/>
    </w:lvlOverride>
  </w:num>
  <w:num w:numId="37">
    <w:abstractNumId w:val="16"/>
    <w:lvlOverride w:ilvl="0">
      <w:startOverride w:val="1"/>
    </w:lvlOverride>
  </w:num>
  <w:num w:numId="38">
    <w:abstractNumId w:val="0"/>
  </w:num>
  <w:num w:numId="39">
    <w:abstractNumId w:val="16"/>
    <w:lvlOverride w:ilvl="0">
      <w:startOverride w:val="1"/>
    </w:lvlOverride>
  </w:num>
  <w:num w:numId="40">
    <w:abstractNumId w:val="16"/>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2"/>
  </w:num>
  <w:num w:numId="44">
    <w:abstractNumId w:val="16"/>
    <w:lvlOverride w:ilvl="0">
      <w:startOverride w:val="1"/>
    </w:lvlOverride>
  </w:num>
  <w:num w:numId="45">
    <w:abstractNumId w:val="16"/>
    <w:lvlOverride w:ilvl="0">
      <w:startOverride w:val="1"/>
    </w:lvlOverride>
  </w:num>
  <w:num w:numId="46">
    <w:abstractNumId w:val="16"/>
  </w:num>
  <w:num w:numId="47">
    <w:abstractNumId w:val="16"/>
    <w:lvlOverride w:ilvl="0">
      <w:startOverride w:val="1"/>
    </w:lvlOverride>
  </w:num>
  <w:num w:numId="48">
    <w:abstractNumId w:val="16"/>
    <w:lvlOverride w:ilvl="0">
      <w:startOverride w:val="1"/>
    </w:lvlOverride>
  </w:num>
  <w:numIdMacAtCleanup w:val="7"/>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y Prins">
    <w15:presenceInfo w15:providerId="None" w15:userId="Roy Prins"/>
  </w15:person>
  <w15:person w15:author="Jeanette Stallons">
    <w15:presenceInfo w15:providerId="None" w15:userId="Jeanette Stallo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trackRevision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71BC"/>
    <w:rsid w:val="000012EA"/>
    <w:rsid w:val="00001949"/>
    <w:rsid w:val="00002822"/>
    <w:rsid w:val="000029AD"/>
    <w:rsid w:val="00002A71"/>
    <w:rsid w:val="00002B61"/>
    <w:rsid w:val="0000317F"/>
    <w:rsid w:val="0000369F"/>
    <w:rsid w:val="000039B9"/>
    <w:rsid w:val="000045BB"/>
    <w:rsid w:val="00004871"/>
    <w:rsid w:val="000057FE"/>
    <w:rsid w:val="00005B0D"/>
    <w:rsid w:val="00006510"/>
    <w:rsid w:val="00007837"/>
    <w:rsid w:val="0001051B"/>
    <w:rsid w:val="0001053D"/>
    <w:rsid w:val="000109A3"/>
    <w:rsid w:val="00011C05"/>
    <w:rsid w:val="000122EA"/>
    <w:rsid w:val="0001231C"/>
    <w:rsid w:val="00012659"/>
    <w:rsid w:val="00012CF0"/>
    <w:rsid w:val="000134BB"/>
    <w:rsid w:val="00013A1A"/>
    <w:rsid w:val="00014F74"/>
    <w:rsid w:val="0001508A"/>
    <w:rsid w:val="000157F1"/>
    <w:rsid w:val="00016278"/>
    <w:rsid w:val="000171E2"/>
    <w:rsid w:val="0001788E"/>
    <w:rsid w:val="00020581"/>
    <w:rsid w:val="00020D04"/>
    <w:rsid w:val="0002100B"/>
    <w:rsid w:val="00021080"/>
    <w:rsid w:val="00021878"/>
    <w:rsid w:val="00021A39"/>
    <w:rsid w:val="00021C28"/>
    <w:rsid w:val="00021C74"/>
    <w:rsid w:val="000221AF"/>
    <w:rsid w:val="000222FA"/>
    <w:rsid w:val="000229D1"/>
    <w:rsid w:val="00022A72"/>
    <w:rsid w:val="00022B32"/>
    <w:rsid w:val="00022BBB"/>
    <w:rsid w:val="0002423D"/>
    <w:rsid w:val="00024CD3"/>
    <w:rsid w:val="0002552F"/>
    <w:rsid w:val="000255D6"/>
    <w:rsid w:val="00025B33"/>
    <w:rsid w:val="00025B7F"/>
    <w:rsid w:val="00025DFD"/>
    <w:rsid w:val="00027267"/>
    <w:rsid w:val="00027E60"/>
    <w:rsid w:val="00030520"/>
    <w:rsid w:val="000315C3"/>
    <w:rsid w:val="000315EE"/>
    <w:rsid w:val="00031807"/>
    <w:rsid w:val="00031AAE"/>
    <w:rsid w:val="0003308E"/>
    <w:rsid w:val="00033411"/>
    <w:rsid w:val="0003392F"/>
    <w:rsid w:val="0003395F"/>
    <w:rsid w:val="0003409B"/>
    <w:rsid w:val="00034126"/>
    <w:rsid w:val="00035035"/>
    <w:rsid w:val="0003526E"/>
    <w:rsid w:val="00037D48"/>
    <w:rsid w:val="00040831"/>
    <w:rsid w:val="00040A83"/>
    <w:rsid w:val="00040D22"/>
    <w:rsid w:val="00041477"/>
    <w:rsid w:val="00041E4E"/>
    <w:rsid w:val="000420B7"/>
    <w:rsid w:val="000423C4"/>
    <w:rsid w:val="00042E0A"/>
    <w:rsid w:val="00043046"/>
    <w:rsid w:val="00043A48"/>
    <w:rsid w:val="00045025"/>
    <w:rsid w:val="00046DB9"/>
    <w:rsid w:val="0004727F"/>
    <w:rsid w:val="000474A1"/>
    <w:rsid w:val="00050188"/>
    <w:rsid w:val="00050277"/>
    <w:rsid w:val="00050966"/>
    <w:rsid w:val="000510E2"/>
    <w:rsid w:val="00051223"/>
    <w:rsid w:val="00051C9C"/>
    <w:rsid w:val="000522E5"/>
    <w:rsid w:val="00052ED9"/>
    <w:rsid w:val="000535BD"/>
    <w:rsid w:val="000547C0"/>
    <w:rsid w:val="0005494D"/>
    <w:rsid w:val="00054BD5"/>
    <w:rsid w:val="000550B9"/>
    <w:rsid w:val="00055276"/>
    <w:rsid w:val="0005529C"/>
    <w:rsid w:val="0005543A"/>
    <w:rsid w:val="0005561B"/>
    <w:rsid w:val="00056E48"/>
    <w:rsid w:val="000578B8"/>
    <w:rsid w:val="000605A3"/>
    <w:rsid w:val="00060638"/>
    <w:rsid w:val="000614A8"/>
    <w:rsid w:val="000614CD"/>
    <w:rsid w:val="00061628"/>
    <w:rsid w:val="00061AFB"/>
    <w:rsid w:val="00062D05"/>
    <w:rsid w:val="0006399E"/>
    <w:rsid w:val="000644F7"/>
    <w:rsid w:val="00065518"/>
    <w:rsid w:val="000655DC"/>
    <w:rsid w:val="000659A3"/>
    <w:rsid w:val="00065B60"/>
    <w:rsid w:val="00065FC8"/>
    <w:rsid w:val="000660BA"/>
    <w:rsid w:val="0006615F"/>
    <w:rsid w:val="00066972"/>
    <w:rsid w:val="00067493"/>
    <w:rsid w:val="000706D6"/>
    <w:rsid w:val="00070826"/>
    <w:rsid w:val="00070F14"/>
    <w:rsid w:val="000717D0"/>
    <w:rsid w:val="00072817"/>
    <w:rsid w:val="00072FA1"/>
    <w:rsid w:val="00074095"/>
    <w:rsid w:val="000746C9"/>
    <w:rsid w:val="00074D57"/>
    <w:rsid w:val="00075216"/>
    <w:rsid w:val="00075C9B"/>
    <w:rsid w:val="00076325"/>
    <w:rsid w:val="00076706"/>
    <w:rsid w:val="0007706D"/>
    <w:rsid w:val="00077A65"/>
    <w:rsid w:val="00080212"/>
    <w:rsid w:val="0008044A"/>
    <w:rsid w:val="00080FDF"/>
    <w:rsid w:val="00081D3B"/>
    <w:rsid w:val="000823D3"/>
    <w:rsid w:val="00083BC9"/>
    <w:rsid w:val="00083CA9"/>
    <w:rsid w:val="00084D39"/>
    <w:rsid w:val="00086014"/>
    <w:rsid w:val="00086388"/>
    <w:rsid w:val="000868B6"/>
    <w:rsid w:val="00086F1D"/>
    <w:rsid w:val="0008736C"/>
    <w:rsid w:val="000875BB"/>
    <w:rsid w:val="000875D5"/>
    <w:rsid w:val="000905D3"/>
    <w:rsid w:val="0009077F"/>
    <w:rsid w:val="00090AA6"/>
    <w:rsid w:val="00090B65"/>
    <w:rsid w:val="000910BE"/>
    <w:rsid w:val="000911EA"/>
    <w:rsid w:val="00091477"/>
    <w:rsid w:val="000918C2"/>
    <w:rsid w:val="00091BEF"/>
    <w:rsid w:val="00091C98"/>
    <w:rsid w:val="00091CF4"/>
    <w:rsid w:val="00093156"/>
    <w:rsid w:val="000941C3"/>
    <w:rsid w:val="0009440C"/>
    <w:rsid w:val="00094509"/>
    <w:rsid w:val="00094D46"/>
    <w:rsid w:val="00094DFF"/>
    <w:rsid w:val="0009557F"/>
    <w:rsid w:val="00095EE1"/>
    <w:rsid w:val="000969B8"/>
    <w:rsid w:val="00097909"/>
    <w:rsid w:val="000A031A"/>
    <w:rsid w:val="000A06BA"/>
    <w:rsid w:val="000A0A32"/>
    <w:rsid w:val="000A23FD"/>
    <w:rsid w:val="000A2407"/>
    <w:rsid w:val="000A27A5"/>
    <w:rsid w:val="000A28C0"/>
    <w:rsid w:val="000A2AFA"/>
    <w:rsid w:val="000A39E9"/>
    <w:rsid w:val="000A3BD6"/>
    <w:rsid w:val="000A4450"/>
    <w:rsid w:val="000A4752"/>
    <w:rsid w:val="000A542B"/>
    <w:rsid w:val="000A5F79"/>
    <w:rsid w:val="000A7ACF"/>
    <w:rsid w:val="000B08A7"/>
    <w:rsid w:val="000B0BC8"/>
    <w:rsid w:val="000B1129"/>
    <w:rsid w:val="000B1616"/>
    <w:rsid w:val="000B19FE"/>
    <w:rsid w:val="000B2308"/>
    <w:rsid w:val="000B374B"/>
    <w:rsid w:val="000B3753"/>
    <w:rsid w:val="000B3EB0"/>
    <w:rsid w:val="000B4134"/>
    <w:rsid w:val="000B4CA4"/>
    <w:rsid w:val="000B58D5"/>
    <w:rsid w:val="000B5E1C"/>
    <w:rsid w:val="000B6184"/>
    <w:rsid w:val="000B6BAE"/>
    <w:rsid w:val="000C069A"/>
    <w:rsid w:val="000C0895"/>
    <w:rsid w:val="000C1019"/>
    <w:rsid w:val="000C10D2"/>
    <w:rsid w:val="000C12A8"/>
    <w:rsid w:val="000C1FFA"/>
    <w:rsid w:val="000C2DA4"/>
    <w:rsid w:val="000C36FD"/>
    <w:rsid w:val="000C389A"/>
    <w:rsid w:val="000C3D61"/>
    <w:rsid w:val="000C3F36"/>
    <w:rsid w:val="000C3FF2"/>
    <w:rsid w:val="000C41E5"/>
    <w:rsid w:val="000C455D"/>
    <w:rsid w:val="000C5241"/>
    <w:rsid w:val="000C5EC1"/>
    <w:rsid w:val="000C5F94"/>
    <w:rsid w:val="000C640E"/>
    <w:rsid w:val="000C7420"/>
    <w:rsid w:val="000D04E7"/>
    <w:rsid w:val="000D16E1"/>
    <w:rsid w:val="000D17B0"/>
    <w:rsid w:val="000D2360"/>
    <w:rsid w:val="000D3DBD"/>
    <w:rsid w:val="000D42EC"/>
    <w:rsid w:val="000D444B"/>
    <w:rsid w:val="000D498B"/>
    <w:rsid w:val="000D6464"/>
    <w:rsid w:val="000D6945"/>
    <w:rsid w:val="000D77F0"/>
    <w:rsid w:val="000E0C7F"/>
    <w:rsid w:val="000E0E92"/>
    <w:rsid w:val="000E101E"/>
    <w:rsid w:val="000E14D5"/>
    <w:rsid w:val="000E223C"/>
    <w:rsid w:val="000E36C3"/>
    <w:rsid w:val="000E3956"/>
    <w:rsid w:val="000E3EAD"/>
    <w:rsid w:val="000E41AF"/>
    <w:rsid w:val="000E48F8"/>
    <w:rsid w:val="000E4A60"/>
    <w:rsid w:val="000E6F47"/>
    <w:rsid w:val="000E7040"/>
    <w:rsid w:val="000E7354"/>
    <w:rsid w:val="000E7A35"/>
    <w:rsid w:val="000F03A4"/>
    <w:rsid w:val="000F050B"/>
    <w:rsid w:val="000F08C4"/>
    <w:rsid w:val="000F0BA0"/>
    <w:rsid w:val="000F0DBC"/>
    <w:rsid w:val="000F0EED"/>
    <w:rsid w:val="000F1468"/>
    <w:rsid w:val="000F1A06"/>
    <w:rsid w:val="000F1B93"/>
    <w:rsid w:val="000F2DCD"/>
    <w:rsid w:val="000F3097"/>
    <w:rsid w:val="000F4177"/>
    <w:rsid w:val="000F4B46"/>
    <w:rsid w:val="000F56AD"/>
    <w:rsid w:val="000F6792"/>
    <w:rsid w:val="000F749C"/>
    <w:rsid w:val="000F7650"/>
    <w:rsid w:val="000F7C32"/>
    <w:rsid w:val="001000F4"/>
    <w:rsid w:val="001006A1"/>
    <w:rsid w:val="0010104A"/>
    <w:rsid w:val="0010148E"/>
    <w:rsid w:val="00101893"/>
    <w:rsid w:val="00101D27"/>
    <w:rsid w:val="00101D53"/>
    <w:rsid w:val="00101F3F"/>
    <w:rsid w:val="001022B9"/>
    <w:rsid w:val="00102557"/>
    <w:rsid w:val="00102AA6"/>
    <w:rsid w:val="00102B3D"/>
    <w:rsid w:val="0010497E"/>
    <w:rsid w:val="00105E05"/>
    <w:rsid w:val="00106371"/>
    <w:rsid w:val="00106A3F"/>
    <w:rsid w:val="00106A44"/>
    <w:rsid w:val="00106EF8"/>
    <w:rsid w:val="001078B3"/>
    <w:rsid w:val="00107942"/>
    <w:rsid w:val="00110F33"/>
    <w:rsid w:val="00111621"/>
    <w:rsid w:val="0011170F"/>
    <w:rsid w:val="001123C5"/>
    <w:rsid w:val="00112EFE"/>
    <w:rsid w:val="00113AAA"/>
    <w:rsid w:val="00113FA6"/>
    <w:rsid w:val="001149F0"/>
    <w:rsid w:val="001151D0"/>
    <w:rsid w:val="001155B3"/>
    <w:rsid w:val="00115D89"/>
    <w:rsid w:val="00115E04"/>
    <w:rsid w:val="001172ED"/>
    <w:rsid w:val="0011760F"/>
    <w:rsid w:val="001179E5"/>
    <w:rsid w:val="00117E9A"/>
    <w:rsid w:val="00117EA8"/>
    <w:rsid w:val="00117F98"/>
    <w:rsid w:val="001200F0"/>
    <w:rsid w:val="001212D8"/>
    <w:rsid w:val="001214A7"/>
    <w:rsid w:val="0012218F"/>
    <w:rsid w:val="001232A9"/>
    <w:rsid w:val="001233B6"/>
    <w:rsid w:val="00123FA9"/>
    <w:rsid w:val="001241B3"/>
    <w:rsid w:val="00124245"/>
    <w:rsid w:val="0012424B"/>
    <w:rsid w:val="001248BA"/>
    <w:rsid w:val="00125683"/>
    <w:rsid w:val="001265E8"/>
    <w:rsid w:val="0012685F"/>
    <w:rsid w:val="001277DC"/>
    <w:rsid w:val="00127BC9"/>
    <w:rsid w:val="0013002F"/>
    <w:rsid w:val="001309A5"/>
    <w:rsid w:val="00131184"/>
    <w:rsid w:val="001311EB"/>
    <w:rsid w:val="00131221"/>
    <w:rsid w:val="00131835"/>
    <w:rsid w:val="00132534"/>
    <w:rsid w:val="001326B9"/>
    <w:rsid w:val="001326E7"/>
    <w:rsid w:val="00132D6E"/>
    <w:rsid w:val="001334AE"/>
    <w:rsid w:val="001335D9"/>
    <w:rsid w:val="001340CD"/>
    <w:rsid w:val="00134D1B"/>
    <w:rsid w:val="0013535F"/>
    <w:rsid w:val="0013719E"/>
    <w:rsid w:val="00137531"/>
    <w:rsid w:val="00137944"/>
    <w:rsid w:val="00137E49"/>
    <w:rsid w:val="00137F04"/>
    <w:rsid w:val="0014022F"/>
    <w:rsid w:val="001409D9"/>
    <w:rsid w:val="00141BF9"/>
    <w:rsid w:val="001426E8"/>
    <w:rsid w:val="00143497"/>
    <w:rsid w:val="0014441C"/>
    <w:rsid w:val="001462E5"/>
    <w:rsid w:val="00146AE2"/>
    <w:rsid w:val="00146C4E"/>
    <w:rsid w:val="00146D06"/>
    <w:rsid w:val="00146EE5"/>
    <w:rsid w:val="001477A4"/>
    <w:rsid w:val="00150EC8"/>
    <w:rsid w:val="00150FB1"/>
    <w:rsid w:val="001517A4"/>
    <w:rsid w:val="00151BCC"/>
    <w:rsid w:val="0015218C"/>
    <w:rsid w:val="0015246D"/>
    <w:rsid w:val="001528D5"/>
    <w:rsid w:val="00152D17"/>
    <w:rsid w:val="00152E2B"/>
    <w:rsid w:val="00152FAC"/>
    <w:rsid w:val="00152FE4"/>
    <w:rsid w:val="00153003"/>
    <w:rsid w:val="0015323E"/>
    <w:rsid w:val="00153849"/>
    <w:rsid w:val="00153DCE"/>
    <w:rsid w:val="001545C8"/>
    <w:rsid w:val="00154A33"/>
    <w:rsid w:val="00154E6C"/>
    <w:rsid w:val="0015532F"/>
    <w:rsid w:val="001553C2"/>
    <w:rsid w:val="001554DA"/>
    <w:rsid w:val="00155726"/>
    <w:rsid w:val="00155A3C"/>
    <w:rsid w:val="00155D44"/>
    <w:rsid w:val="00155E12"/>
    <w:rsid w:val="00156EFE"/>
    <w:rsid w:val="001570F9"/>
    <w:rsid w:val="00157136"/>
    <w:rsid w:val="001607B0"/>
    <w:rsid w:val="00160AC6"/>
    <w:rsid w:val="00160E0A"/>
    <w:rsid w:val="00160F48"/>
    <w:rsid w:val="001618E1"/>
    <w:rsid w:val="00162558"/>
    <w:rsid w:val="001626FC"/>
    <w:rsid w:val="001627D0"/>
    <w:rsid w:val="0016465A"/>
    <w:rsid w:val="0016475D"/>
    <w:rsid w:val="00164A83"/>
    <w:rsid w:val="00165147"/>
    <w:rsid w:val="0016553A"/>
    <w:rsid w:val="0016561F"/>
    <w:rsid w:val="001661E3"/>
    <w:rsid w:val="001665AE"/>
    <w:rsid w:val="001667A4"/>
    <w:rsid w:val="001669BC"/>
    <w:rsid w:val="00166FC3"/>
    <w:rsid w:val="0016749C"/>
    <w:rsid w:val="001679B2"/>
    <w:rsid w:val="00170010"/>
    <w:rsid w:val="0017013C"/>
    <w:rsid w:val="00170DF6"/>
    <w:rsid w:val="00171198"/>
    <w:rsid w:val="001711B2"/>
    <w:rsid w:val="00171201"/>
    <w:rsid w:val="0017157B"/>
    <w:rsid w:val="001723C3"/>
    <w:rsid w:val="00172545"/>
    <w:rsid w:val="00172872"/>
    <w:rsid w:val="001728D1"/>
    <w:rsid w:val="0017296D"/>
    <w:rsid w:val="001739D3"/>
    <w:rsid w:val="00173E9F"/>
    <w:rsid w:val="00173F8D"/>
    <w:rsid w:val="00174E9C"/>
    <w:rsid w:val="00175946"/>
    <w:rsid w:val="00175CDB"/>
    <w:rsid w:val="001761FA"/>
    <w:rsid w:val="00176AB6"/>
    <w:rsid w:val="00176E61"/>
    <w:rsid w:val="00177241"/>
    <w:rsid w:val="00180336"/>
    <w:rsid w:val="00180778"/>
    <w:rsid w:val="00180798"/>
    <w:rsid w:val="001809A6"/>
    <w:rsid w:val="00182594"/>
    <w:rsid w:val="00182838"/>
    <w:rsid w:val="001838D7"/>
    <w:rsid w:val="001841F5"/>
    <w:rsid w:val="00185068"/>
    <w:rsid w:val="00185D06"/>
    <w:rsid w:val="001864B2"/>
    <w:rsid w:val="001873F5"/>
    <w:rsid w:val="0018753E"/>
    <w:rsid w:val="00187744"/>
    <w:rsid w:val="00187BE5"/>
    <w:rsid w:val="00190307"/>
    <w:rsid w:val="00191E71"/>
    <w:rsid w:val="001924A1"/>
    <w:rsid w:val="00193B26"/>
    <w:rsid w:val="00194008"/>
    <w:rsid w:val="0019480B"/>
    <w:rsid w:val="00194DA6"/>
    <w:rsid w:val="00195323"/>
    <w:rsid w:val="00196330"/>
    <w:rsid w:val="00196BD0"/>
    <w:rsid w:val="001A000B"/>
    <w:rsid w:val="001A010F"/>
    <w:rsid w:val="001A0831"/>
    <w:rsid w:val="001A0A84"/>
    <w:rsid w:val="001A0BE6"/>
    <w:rsid w:val="001A1478"/>
    <w:rsid w:val="001A1C60"/>
    <w:rsid w:val="001A1EB4"/>
    <w:rsid w:val="001A2367"/>
    <w:rsid w:val="001A3254"/>
    <w:rsid w:val="001A341F"/>
    <w:rsid w:val="001A3718"/>
    <w:rsid w:val="001A3949"/>
    <w:rsid w:val="001A4280"/>
    <w:rsid w:val="001A4D93"/>
    <w:rsid w:val="001A4FEF"/>
    <w:rsid w:val="001A61EE"/>
    <w:rsid w:val="001A6206"/>
    <w:rsid w:val="001A6A83"/>
    <w:rsid w:val="001A6D42"/>
    <w:rsid w:val="001A7CF2"/>
    <w:rsid w:val="001A7E40"/>
    <w:rsid w:val="001A7E98"/>
    <w:rsid w:val="001B0235"/>
    <w:rsid w:val="001B1142"/>
    <w:rsid w:val="001B295E"/>
    <w:rsid w:val="001B2D49"/>
    <w:rsid w:val="001B4043"/>
    <w:rsid w:val="001B4161"/>
    <w:rsid w:val="001B4B10"/>
    <w:rsid w:val="001B5F7C"/>
    <w:rsid w:val="001B6D0A"/>
    <w:rsid w:val="001B77EE"/>
    <w:rsid w:val="001B7C0A"/>
    <w:rsid w:val="001C01EF"/>
    <w:rsid w:val="001C1433"/>
    <w:rsid w:val="001C1A6B"/>
    <w:rsid w:val="001C1FFC"/>
    <w:rsid w:val="001C216A"/>
    <w:rsid w:val="001C2D4D"/>
    <w:rsid w:val="001C51EC"/>
    <w:rsid w:val="001C69AC"/>
    <w:rsid w:val="001C6B2B"/>
    <w:rsid w:val="001C6CBA"/>
    <w:rsid w:val="001C723F"/>
    <w:rsid w:val="001C731C"/>
    <w:rsid w:val="001C77D1"/>
    <w:rsid w:val="001C7B53"/>
    <w:rsid w:val="001D0073"/>
    <w:rsid w:val="001D1001"/>
    <w:rsid w:val="001D17F4"/>
    <w:rsid w:val="001D1ACF"/>
    <w:rsid w:val="001D1B05"/>
    <w:rsid w:val="001D1B4C"/>
    <w:rsid w:val="001D2095"/>
    <w:rsid w:val="001D20FF"/>
    <w:rsid w:val="001D22E3"/>
    <w:rsid w:val="001D2D05"/>
    <w:rsid w:val="001D313D"/>
    <w:rsid w:val="001D3BFE"/>
    <w:rsid w:val="001D4446"/>
    <w:rsid w:val="001D5106"/>
    <w:rsid w:val="001D520B"/>
    <w:rsid w:val="001D52ED"/>
    <w:rsid w:val="001D5A60"/>
    <w:rsid w:val="001D5D60"/>
    <w:rsid w:val="001D651F"/>
    <w:rsid w:val="001D6AF9"/>
    <w:rsid w:val="001D6D21"/>
    <w:rsid w:val="001D70A2"/>
    <w:rsid w:val="001D7D41"/>
    <w:rsid w:val="001E11E3"/>
    <w:rsid w:val="001E13E0"/>
    <w:rsid w:val="001E1A30"/>
    <w:rsid w:val="001E1DBA"/>
    <w:rsid w:val="001E33B8"/>
    <w:rsid w:val="001E3CFA"/>
    <w:rsid w:val="001E45A8"/>
    <w:rsid w:val="001E4D85"/>
    <w:rsid w:val="001E53A8"/>
    <w:rsid w:val="001E59C0"/>
    <w:rsid w:val="001E5B87"/>
    <w:rsid w:val="001E5DE0"/>
    <w:rsid w:val="001E614F"/>
    <w:rsid w:val="001E6E73"/>
    <w:rsid w:val="001E71F9"/>
    <w:rsid w:val="001E7419"/>
    <w:rsid w:val="001E795B"/>
    <w:rsid w:val="001F025A"/>
    <w:rsid w:val="001F0755"/>
    <w:rsid w:val="001F0762"/>
    <w:rsid w:val="001F0DAF"/>
    <w:rsid w:val="001F1905"/>
    <w:rsid w:val="001F3761"/>
    <w:rsid w:val="001F3BF0"/>
    <w:rsid w:val="001F43E1"/>
    <w:rsid w:val="001F476E"/>
    <w:rsid w:val="001F57FE"/>
    <w:rsid w:val="001F620D"/>
    <w:rsid w:val="001F7B1F"/>
    <w:rsid w:val="002000C0"/>
    <w:rsid w:val="0020067E"/>
    <w:rsid w:val="002012CF"/>
    <w:rsid w:val="00201593"/>
    <w:rsid w:val="00201780"/>
    <w:rsid w:val="00201BD4"/>
    <w:rsid w:val="00202285"/>
    <w:rsid w:val="00202992"/>
    <w:rsid w:val="00202AD5"/>
    <w:rsid w:val="00202E6B"/>
    <w:rsid w:val="00204145"/>
    <w:rsid w:val="0020435C"/>
    <w:rsid w:val="00204AD6"/>
    <w:rsid w:val="00204FAD"/>
    <w:rsid w:val="00205AB4"/>
    <w:rsid w:val="00206380"/>
    <w:rsid w:val="002064EE"/>
    <w:rsid w:val="002068BA"/>
    <w:rsid w:val="002069D7"/>
    <w:rsid w:val="00206A11"/>
    <w:rsid w:val="00207005"/>
    <w:rsid w:val="002070DE"/>
    <w:rsid w:val="00207798"/>
    <w:rsid w:val="00207DD7"/>
    <w:rsid w:val="00207DFC"/>
    <w:rsid w:val="0021081F"/>
    <w:rsid w:val="00210A7D"/>
    <w:rsid w:val="002113A2"/>
    <w:rsid w:val="0021255C"/>
    <w:rsid w:val="00212694"/>
    <w:rsid w:val="002128DE"/>
    <w:rsid w:val="00212E1D"/>
    <w:rsid w:val="0021356D"/>
    <w:rsid w:val="00213C41"/>
    <w:rsid w:val="00213C48"/>
    <w:rsid w:val="00214F76"/>
    <w:rsid w:val="002152EA"/>
    <w:rsid w:val="002155B9"/>
    <w:rsid w:val="0021583C"/>
    <w:rsid w:val="00215C46"/>
    <w:rsid w:val="00215E34"/>
    <w:rsid w:val="00216490"/>
    <w:rsid w:val="00216629"/>
    <w:rsid w:val="00217289"/>
    <w:rsid w:val="00217B15"/>
    <w:rsid w:val="002201D0"/>
    <w:rsid w:val="00220374"/>
    <w:rsid w:val="00220D30"/>
    <w:rsid w:val="002217AD"/>
    <w:rsid w:val="002240FB"/>
    <w:rsid w:val="00224CC1"/>
    <w:rsid w:val="00224DFC"/>
    <w:rsid w:val="0022534C"/>
    <w:rsid w:val="0022554E"/>
    <w:rsid w:val="0022651A"/>
    <w:rsid w:val="00226706"/>
    <w:rsid w:val="002267F3"/>
    <w:rsid w:val="0022758B"/>
    <w:rsid w:val="0022779D"/>
    <w:rsid w:val="002309C3"/>
    <w:rsid w:val="00231EFE"/>
    <w:rsid w:val="0023264E"/>
    <w:rsid w:val="00232F6F"/>
    <w:rsid w:val="00232F85"/>
    <w:rsid w:val="00233107"/>
    <w:rsid w:val="002333D0"/>
    <w:rsid w:val="0023397D"/>
    <w:rsid w:val="00233ACF"/>
    <w:rsid w:val="0023485E"/>
    <w:rsid w:val="002352B6"/>
    <w:rsid w:val="00235712"/>
    <w:rsid w:val="002360DB"/>
    <w:rsid w:val="00236587"/>
    <w:rsid w:val="00236643"/>
    <w:rsid w:val="00236F7F"/>
    <w:rsid w:val="0023783F"/>
    <w:rsid w:val="0024011A"/>
    <w:rsid w:val="0024033E"/>
    <w:rsid w:val="00240627"/>
    <w:rsid w:val="00240F0D"/>
    <w:rsid w:val="00241399"/>
    <w:rsid w:val="00241572"/>
    <w:rsid w:val="00241D64"/>
    <w:rsid w:val="00241E3B"/>
    <w:rsid w:val="002430AB"/>
    <w:rsid w:val="00243E9A"/>
    <w:rsid w:val="00244753"/>
    <w:rsid w:val="002447BC"/>
    <w:rsid w:val="00244F28"/>
    <w:rsid w:val="0024524A"/>
    <w:rsid w:val="00245E86"/>
    <w:rsid w:val="00246DA0"/>
    <w:rsid w:val="00246F70"/>
    <w:rsid w:val="00247207"/>
    <w:rsid w:val="002507EC"/>
    <w:rsid w:val="0025127E"/>
    <w:rsid w:val="002516E5"/>
    <w:rsid w:val="00251A8A"/>
    <w:rsid w:val="00252630"/>
    <w:rsid w:val="00253354"/>
    <w:rsid w:val="00253947"/>
    <w:rsid w:val="00253C09"/>
    <w:rsid w:val="00254332"/>
    <w:rsid w:val="0025484A"/>
    <w:rsid w:val="0025491A"/>
    <w:rsid w:val="00254CD1"/>
    <w:rsid w:val="0025502C"/>
    <w:rsid w:val="002553D8"/>
    <w:rsid w:val="00255556"/>
    <w:rsid w:val="002555B9"/>
    <w:rsid w:val="00255893"/>
    <w:rsid w:val="00255A9D"/>
    <w:rsid w:val="002560B6"/>
    <w:rsid w:val="00256676"/>
    <w:rsid w:val="002571A2"/>
    <w:rsid w:val="002571FA"/>
    <w:rsid w:val="00257692"/>
    <w:rsid w:val="00260497"/>
    <w:rsid w:val="00260E61"/>
    <w:rsid w:val="00264F46"/>
    <w:rsid w:val="00265364"/>
    <w:rsid w:val="00267300"/>
    <w:rsid w:val="002678D9"/>
    <w:rsid w:val="00267C50"/>
    <w:rsid w:val="002703B3"/>
    <w:rsid w:val="00270748"/>
    <w:rsid w:val="00270D17"/>
    <w:rsid w:val="00270EEA"/>
    <w:rsid w:val="00271899"/>
    <w:rsid w:val="00271BCF"/>
    <w:rsid w:val="002720E9"/>
    <w:rsid w:val="00272C25"/>
    <w:rsid w:val="00273D1D"/>
    <w:rsid w:val="00274EDD"/>
    <w:rsid w:val="002750BC"/>
    <w:rsid w:val="002763D4"/>
    <w:rsid w:val="00276428"/>
    <w:rsid w:val="00276B4B"/>
    <w:rsid w:val="00277EDE"/>
    <w:rsid w:val="00280204"/>
    <w:rsid w:val="002804E1"/>
    <w:rsid w:val="0028055C"/>
    <w:rsid w:val="0028168D"/>
    <w:rsid w:val="002819A0"/>
    <w:rsid w:val="00282344"/>
    <w:rsid w:val="0028278C"/>
    <w:rsid w:val="002833BB"/>
    <w:rsid w:val="002838B0"/>
    <w:rsid w:val="0028397E"/>
    <w:rsid w:val="00283CDA"/>
    <w:rsid w:val="0028410A"/>
    <w:rsid w:val="002849C0"/>
    <w:rsid w:val="00284A40"/>
    <w:rsid w:val="00284FA0"/>
    <w:rsid w:val="002851B9"/>
    <w:rsid w:val="00285548"/>
    <w:rsid w:val="0028573A"/>
    <w:rsid w:val="00285843"/>
    <w:rsid w:val="00285893"/>
    <w:rsid w:val="002860FB"/>
    <w:rsid w:val="00286A30"/>
    <w:rsid w:val="00287162"/>
    <w:rsid w:val="00287956"/>
    <w:rsid w:val="0029046A"/>
    <w:rsid w:val="00291065"/>
    <w:rsid w:val="0029108F"/>
    <w:rsid w:val="0029146B"/>
    <w:rsid w:val="002918AD"/>
    <w:rsid w:val="00291A51"/>
    <w:rsid w:val="00291E6F"/>
    <w:rsid w:val="002922EA"/>
    <w:rsid w:val="0029284A"/>
    <w:rsid w:val="00292F66"/>
    <w:rsid w:val="00293076"/>
    <w:rsid w:val="002931B5"/>
    <w:rsid w:val="002934F8"/>
    <w:rsid w:val="002943D9"/>
    <w:rsid w:val="0029481D"/>
    <w:rsid w:val="00294CED"/>
    <w:rsid w:val="00294F46"/>
    <w:rsid w:val="00294FFD"/>
    <w:rsid w:val="00295953"/>
    <w:rsid w:val="00295EAF"/>
    <w:rsid w:val="00296476"/>
    <w:rsid w:val="00296E55"/>
    <w:rsid w:val="00297125"/>
    <w:rsid w:val="00297253"/>
    <w:rsid w:val="002A007B"/>
    <w:rsid w:val="002A05E6"/>
    <w:rsid w:val="002A0C6E"/>
    <w:rsid w:val="002A1A8B"/>
    <w:rsid w:val="002A1AB2"/>
    <w:rsid w:val="002A1CBB"/>
    <w:rsid w:val="002A2526"/>
    <w:rsid w:val="002A26BF"/>
    <w:rsid w:val="002A274B"/>
    <w:rsid w:val="002A424A"/>
    <w:rsid w:val="002A5455"/>
    <w:rsid w:val="002A6126"/>
    <w:rsid w:val="002A64E2"/>
    <w:rsid w:val="002A6583"/>
    <w:rsid w:val="002A770E"/>
    <w:rsid w:val="002B0FEB"/>
    <w:rsid w:val="002B2A25"/>
    <w:rsid w:val="002B2DE3"/>
    <w:rsid w:val="002B3203"/>
    <w:rsid w:val="002B33BE"/>
    <w:rsid w:val="002B4727"/>
    <w:rsid w:val="002B4BBA"/>
    <w:rsid w:val="002B65B7"/>
    <w:rsid w:val="002B6D92"/>
    <w:rsid w:val="002B7174"/>
    <w:rsid w:val="002B789A"/>
    <w:rsid w:val="002B7BC3"/>
    <w:rsid w:val="002C0A8C"/>
    <w:rsid w:val="002C0B73"/>
    <w:rsid w:val="002C0D5B"/>
    <w:rsid w:val="002C0DA5"/>
    <w:rsid w:val="002C110F"/>
    <w:rsid w:val="002C1BF8"/>
    <w:rsid w:val="002C21A0"/>
    <w:rsid w:val="002C2ABD"/>
    <w:rsid w:val="002C2F92"/>
    <w:rsid w:val="002C330F"/>
    <w:rsid w:val="002C3410"/>
    <w:rsid w:val="002C3AB3"/>
    <w:rsid w:val="002C3B9E"/>
    <w:rsid w:val="002C3BCF"/>
    <w:rsid w:val="002C47D8"/>
    <w:rsid w:val="002C482C"/>
    <w:rsid w:val="002C5536"/>
    <w:rsid w:val="002C5B2B"/>
    <w:rsid w:val="002C5F17"/>
    <w:rsid w:val="002C645B"/>
    <w:rsid w:val="002C64F5"/>
    <w:rsid w:val="002C6660"/>
    <w:rsid w:val="002C7087"/>
    <w:rsid w:val="002C7DD2"/>
    <w:rsid w:val="002D06F7"/>
    <w:rsid w:val="002D0C36"/>
    <w:rsid w:val="002D1465"/>
    <w:rsid w:val="002D151B"/>
    <w:rsid w:val="002D185A"/>
    <w:rsid w:val="002D1A3B"/>
    <w:rsid w:val="002D2F7C"/>
    <w:rsid w:val="002D362D"/>
    <w:rsid w:val="002D36D0"/>
    <w:rsid w:val="002D3912"/>
    <w:rsid w:val="002D3B19"/>
    <w:rsid w:val="002D3B5B"/>
    <w:rsid w:val="002D4123"/>
    <w:rsid w:val="002D4F7E"/>
    <w:rsid w:val="002D4FA2"/>
    <w:rsid w:val="002D5246"/>
    <w:rsid w:val="002D53D2"/>
    <w:rsid w:val="002D54A8"/>
    <w:rsid w:val="002D5688"/>
    <w:rsid w:val="002D598D"/>
    <w:rsid w:val="002D5F47"/>
    <w:rsid w:val="002D65B3"/>
    <w:rsid w:val="002D6726"/>
    <w:rsid w:val="002D6C4A"/>
    <w:rsid w:val="002D7689"/>
    <w:rsid w:val="002E056A"/>
    <w:rsid w:val="002E05C1"/>
    <w:rsid w:val="002E0941"/>
    <w:rsid w:val="002E1230"/>
    <w:rsid w:val="002E19B2"/>
    <w:rsid w:val="002E1D1F"/>
    <w:rsid w:val="002E2F75"/>
    <w:rsid w:val="002E3220"/>
    <w:rsid w:val="002E44B4"/>
    <w:rsid w:val="002E46D7"/>
    <w:rsid w:val="002E46FD"/>
    <w:rsid w:val="002E4B9A"/>
    <w:rsid w:val="002E5110"/>
    <w:rsid w:val="002E6412"/>
    <w:rsid w:val="002E65B9"/>
    <w:rsid w:val="002E6D72"/>
    <w:rsid w:val="002E76A8"/>
    <w:rsid w:val="002E7BC3"/>
    <w:rsid w:val="002F0345"/>
    <w:rsid w:val="002F0D64"/>
    <w:rsid w:val="002F16E7"/>
    <w:rsid w:val="002F20D7"/>
    <w:rsid w:val="002F2A19"/>
    <w:rsid w:val="002F2C6B"/>
    <w:rsid w:val="002F2F49"/>
    <w:rsid w:val="002F33C4"/>
    <w:rsid w:val="002F3C61"/>
    <w:rsid w:val="002F3CEE"/>
    <w:rsid w:val="002F3E2C"/>
    <w:rsid w:val="002F4037"/>
    <w:rsid w:val="002F4589"/>
    <w:rsid w:val="002F4600"/>
    <w:rsid w:val="002F5772"/>
    <w:rsid w:val="002F6407"/>
    <w:rsid w:val="002F70B4"/>
    <w:rsid w:val="002F7252"/>
    <w:rsid w:val="002F7301"/>
    <w:rsid w:val="002F786A"/>
    <w:rsid w:val="0030176D"/>
    <w:rsid w:val="00301D4B"/>
    <w:rsid w:val="00301F4D"/>
    <w:rsid w:val="00302751"/>
    <w:rsid w:val="0030347B"/>
    <w:rsid w:val="00303A0E"/>
    <w:rsid w:val="003042F2"/>
    <w:rsid w:val="00304984"/>
    <w:rsid w:val="003049F8"/>
    <w:rsid w:val="00304CD8"/>
    <w:rsid w:val="00304DA4"/>
    <w:rsid w:val="00304E48"/>
    <w:rsid w:val="00305207"/>
    <w:rsid w:val="00305252"/>
    <w:rsid w:val="0030573D"/>
    <w:rsid w:val="0030748B"/>
    <w:rsid w:val="003079E5"/>
    <w:rsid w:val="0031052A"/>
    <w:rsid w:val="00310BCB"/>
    <w:rsid w:val="00311DC1"/>
    <w:rsid w:val="00312018"/>
    <w:rsid w:val="003122C8"/>
    <w:rsid w:val="003124CB"/>
    <w:rsid w:val="00312D01"/>
    <w:rsid w:val="0031306D"/>
    <w:rsid w:val="0031311A"/>
    <w:rsid w:val="00313778"/>
    <w:rsid w:val="00314180"/>
    <w:rsid w:val="003146C3"/>
    <w:rsid w:val="00314A68"/>
    <w:rsid w:val="0031558A"/>
    <w:rsid w:val="00315889"/>
    <w:rsid w:val="003158F6"/>
    <w:rsid w:val="003159D5"/>
    <w:rsid w:val="00315B4D"/>
    <w:rsid w:val="00315D14"/>
    <w:rsid w:val="00315D2C"/>
    <w:rsid w:val="00315D8C"/>
    <w:rsid w:val="00316816"/>
    <w:rsid w:val="00316EB8"/>
    <w:rsid w:val="00317363"/>
    <w:rsid w:val="0031748F"/>
    <w:rsid w:val="003178F9"/>
    <w:rsid w:val="00317C80"/>
    <w:rsid w:val="00317D8E"/>
    <w:rsid w:val="00320A8B"/>
    <w:rsid w:val="00320D5A"/>
    <w:rsid w:val="00320E5F"/>
    <w:rsid w:val="00322ADD"/>
    <w:rsid w:val="00324194"/>
    <w:rsid w:val="00325A29"/>
    <w:rsid w:val="00326230"/>
    <w:rsid w:val="003266FC"/>
    <w:rsid w:val="00326776"/>
    <w:rsid w:val="00327BA3"/>
    <w:rsid w:val="00330D81"/>
    <w:rsid w:val="00331BCC"/>
    <w:rsid w:val="00331EBF"/>
    <w:rsid w:val="00332518"/>
    <w:rsid w:val="00332808"/>
    <w:rsid w:val="003330EE"/>
    <w:rsid w:val="00333169"/>
    <w:rsid w:val="00333535"/>
    <w:rsid w:val="00333A80"/>
    <w:rsid w:val="0033439A"/>
    <w:rsid w:val="003357E8"/>
    <w:rsid w:val="00336417"/>
    <w:rsid w:val="0033704F"/>
    <w:rsid w:val="003377A5"/>
    <w:rsid w:val="00337DAB"/>
    <w:rsid w:val="00340478"/>
    <w:rsid w:val="0034099A"/>
    <w:rsid w:val="00340D12"/>
    <w:rsid w:val="00340F31"/>
    <w:rsid w:val="003410A8"/>
    <w:rsid w:val="0034161E"/>
    <w:rsid w:val="00342846"/>
    <w:rsid w:val="00342C0B"/>
    <w:rsid w:val="00342EF3"/>
    <w:rsid w:val="0034316D"/>
    <w:rsid w:val="003432AB"/>
    <w:rsid w:val="0034385C"/>
    <w:rsid w:val="003443FC"/>
    <w:rsid w:val="00344D01"/>
    <w:rsid w:val="00345925"/>
    <w:rsid w:val="00347EA4"/>
    <w:rsid w:val="003509FC"/>
    <w:rsid w:val="00350ACC"/>
    <w:rsid w:val="003513B1"/>
    <w:rsid w:val="00354325"/>
    <w:rsid w:val="00354446"/>
    <w:rsid w:val="00354A1E"/>
    <w:rsid w:val="00354A39"/>
    <w:rsid w:val="00354CAC"/>
    <w:rsid w:val="003556CA"/>
    <w:rsid w:val="0035629C"/>
    <w:rsid w:val="003569E3"/>
    <w:rsid w:val="003576B7"/>
    <w:rsid w:val="0036061C"/>
    <w:rsid w:val="00360710"/>
    <w:rsid w:val="003609F0"/>
    <w:rsid w:val="00360BC2"/>
    <w:rsid w:val="00360FD5"/>
    <w:rsid w:val="0036133C"/>
    <w:rsid w:val="0036184E"/>
    <w:rsid w:val="0036191E"/>
    <w:rsid w:val="0036216C"/>
    <w:rsid w:val="003626DD"/>
    <w:rsid w:val="003626E9"/>
    <w:rsid w:val="003627B0"/>
    <w:rsid w:val="003627D1"/>
    <w:rsid w:val="00362FA6"/>
    <w:rsid w:val="0036432D"/>
    <w:rsid w:val="0036434C"/>
    <w:rsid w:val="00364A13"/>
    <w:rsid w:val="00364B5C"/>
    <w:rsid w:val="00364F7F"/>
    <w:rsid w:val="003652A0"/>
    <w:rsid w:val="00365317"/>
    <w:rsid w:val="00365D28"/>
    <w:rsid w:val="00366A46"/>
    <w:rsid w:val="00366ED8"/>
    <w:rsid w:val="00367E92"/>
    <w:rsid w:val="0037091D"/>
    <w:rsid w:val="00370DF2"/>
    <w:rsid w:val="003714B0"/>
    <w:rsid w:val="0037161E"/>
    <w:rsid w:val="00371866"/>
    <w:rsid w:val="00372CBA"/>
    <w:rsid w:val="00372D04"/>
    <w:rsid w:val="0037399B"/>
    <w:rsid w:val="00373BAA"/>
    <w:rsid w:val="00374DEB"/>
    <w:rsid w:val="003752B5"/>
    <w:rsid w:val="00375458"/>
    <w:rsid w:val="003755FA"/>
    <w:rsid w:val="00375683"/>
    <w:rsid w:val="003758FA"/>
    <w:rsid w:val="00375BA1"/>
    <w:rsid w:val="00375DC2"/>
    <w:rsid w:val="00376B99"/>
    <w:rsid w:val="00376FAD"/>
    <w:rsid w:val="003772E5"/>
    <w:rsid w:val="00377310"/>
    <w:rsid w:val="00377384"/>
    <w:rsid w:val="003775F8"/>
    <w:rsid w:val="00377790"/>
    <w:rsid w:val="00377B58"/>
    <w:rsid w:val="00380422"/>
    <w:rsid w:val="00380C4B"/>
    <w:rsid w:val="0038177E"/>
    <w:rsid w:val="003819F0"/>
    <w:rsid w:val="00381E23"/>
    <w:rsid w:val="0038239A"/>
    <w:rsid w:val="003823DD"/>
    <w:rsid w:val="00382907"/>
    <w:rsid w:val="00382914"/>
    <w:rsid w:val="003829A7"/>
    <w:rsid w:val="003830A1"/>
    <w:rsid w:val="00384514"/>
    <w:rsid w:val="0038496C"/>
    <w:rsid w:val="00384AD3"/>
    <w:rsid w:val="00385249"/>
    <w:rsid w:val="0038534E"/>
    <w:rsid w:val="00385581"/>
    <w:rsid w:val="00385CCF"/>
    <w:rsid w:val="00385FD5"/>
    <w:rsid w:val="0038671D"/>
    <w:rsid w:val="00387554"/>
    <w:rsid w:val="003900D8"/>
    <w:rsid w:val="003906AF"/>
    <w:rsid w:val="003907C5"/>
    <w:rsid w:val="00390DD4"/>
    <w:rsid w:val="0039189C"/>
    <w:rsid w:val="00392660"/>
    <w:rsid w:val="00394493"/>
    <w:rsid w:val="00394A65"/>
    <w:rsid w:val="003953BC"/>
    <w:rsid w:val="003963A6"/>
    <w:rsid w:val="003965C2"/>
    <w:rsid w:val="00396D78"/>
    <w:rsid w:val="00397756"/>
    <w:rsid w:val="003A1290"/>
    <w:rsid w:val="003A16FC"/>
    <w:rsid w:val="003A17C6"/>
    <w:rsid w:val="003A1DFB"/>
    <w:rsid w:val="003A2D1F"/>
    <w:rsid w:val="003A2D99"/>
    <w:rsid w:val="003A3059"/>
    <w:rsid w:val="003A323A"/>
    <w:rsid w:val="003A3A19"/>
    <w:rsid w:val="003A4022"/>
    <w:rsid w:val="003A40D7"/>
    <w:rsid w:val="003A53EB"/>
    <w:rsid w:val="003A58ED"/>
    <w:rsid w:val="003A647F"/>
    <w:rsid w:val="003A67AE"/>
    <w:rsid w:val="003A6E16"/>
    <w:rsid w:val="003A6EBD"/>
    <w:rsid w:val="003A7DBD"/>
    <w:rsid w:val="003B08F3"/>
    <w:rsid w:val="003B298A"/>
    <w:rsid w:val="003B3F89"/>
    <w:rsid w:val="003B48B7"/>
    <w:rsid w:val="003B4D03"/>
    <w:rsid w:val="003B4E48"/>
    <w:rsid w:val="003B540C"/>
    <w:rsid w:val="003B56DA"/>
    <w:rsid w:val="003B5FCE"/>
    <w:rsid w:val="003B6FA1"/>
    <w:rsid w:val="003C0116"/>
    <w:rsid w:val="003C0A53"/>
    <w:rsid w:val="003C1765"/>
    <w:rsid w:val="003C178A"/>
    <w:rsid w:val="003C1C65"/>
    <w:rsid w:val="003C2768"/>
    <w:rsid w:val="003C2DF0"/>
    <w:rsid w:val="003C2EDA"/>
    <w:rsid w:val="003C3344"/>
    <w:rsid w:val="003C3B5E"/>
    <w:rsid w:val="003C5AB0"/>
    <w:rsid w:val="003C5F2C"/>
    <w:rsid w:val="003C611C"/>
    <w:rsid w:val="003C64FD"/>
    <w:rsid w:val="003C652F"/>
    <w:rsid w:val="003C7830"/>
    <w:rsid w:val="003C7AD2"/>
    <w:rsid w:val="003C7C01"/>
    <w:rsid w:val="003D02CE"/>
    <w:rsid w:val="003D0346"/>
    <w:rsid w:val="003D0733"/>
    <w:rsid w:val="003D0B7D"/>
    <w:rsid w:val="003D128A"/>
    <w:rsid w:val="003D189E"/>
    <w:rsid w:val="003D1C66"/>
    <w:rsid w:val="003D2445"/>
    <w:rsid w:val="003D3E62"/>
    <w:rsid w:val="003D4744"/>
    <w:rsid w:val="003D4D9A"/>
    <w:rsid w:val="003D5199"/>
    <w:rsid w:val="003D51A8"/>
    <w:rsid w:val="003D5C6F"/>
    <w:rsid w:val="003D6B19"/>
    <w:rsid w:val="003D6E47"/>
    <w:rsid w:val="003D7532"/>
    <w:rsid w:val="003E0041"/>
    <w:rsid w:val="003E00FB"/>
    <w:rsid w:val="003E0A92"/>
    <w:rsid w:val="003E0BD7"/>
    <w:rsid w:val="003E1D6B"/>
    <w:rsid w:val="003E222A"/>
    <w:rsid w:val="003E2513"/>
    <w:rsid w:val="003E26AB"/>
    <w:rsid w:val="003E2E47"/>
    <w:rsid w:val="003E37AF"/>
    <w:rsid w:val="003E4959"/>
    <w:rsid w:val="003E670A"/>
    <w:rsid w:val="003E673F"/>
    <w:rsid w:val="003E79D5"/>
    <w:rsid w:val="003F018F"/>
    <w:rsid w:val="003F05FF"/>
    <w:rsid w:val="003F0722"/>
    <w:rsid w:val="003F0FD4"/>
    <w:rsid w:val="003F17FA"/>
    <w:rsid w:val="003F1F51"/>
    <w:rsid w:val="003F2081"/>
    <w:rsid w:val="003F22D0"/>
    <w:rsid w:val="003F2481"/>
    <w:rsid w:val="003F2C84"/>
    <w:rsid w:val="003F4230"/>
    <w:rsid w:val="003F441A"/>
    <w:rsid w:val="003F48EF"/>
    <w:rsid w:val="003F4F67"/>
    <w:rsid w:val="003F5884"/>
    <w:rsid w:val="003F67DD"/>
    <w:rsid w:val="003F6F6C"/>
    <w:rsid w:val="003F7AC2"/>
    <w:rsid w:val="0040047F"/>
    <w:rsid w:val="00400692"/>
    <w:rsid w:val="0040076F"/>
    <w:rsid w:val="00400B15"/>
    <w:rsid w:val="00400C1E"/>
    <w:rsid w:val="00400EB5"/>
    <w:rsid w:val="004011DC"/>
    <w:rsid w:val="00403136"/>
    <w:rsid w:val="00403300"/>
    <w:rsid w:val="00403329"/>
    <w:rsid w:val="004037D9"/>
    <w:rsid w:val="00403898"/>
    <w:rsid w:val="00403C84"/>
    <w:rsid w:val="00405770"/>
    <w:rsid w:val="00407B60"/>
    <w:rsid w:val="00407DB0"/>
    <w:rsid w:val="004108A8"/>
    <w:rsid w:val="004114C5"/>
    <w:rsid w:val="00411E7F"/>
    <w:rsid w:val="004123DD"/>
    <w:rsid w:val="0041258E"/>
    <w:rsid w:val="004126AF"/>
    <w:rsid w:val="00412785"/>
    <w:rsid w:val="00412B3C"/>
    <w:rsid w:val="00412F07"/>
    <w:rsid w:val="00413051"/>
    <w:rsid w:val="0041331F"/>
    <w:rsid w:val="00413CAD"/>
    <w:rsid w:val="00414B15"/>
    <w:rsid w:val="00414C66"/>
    <w:rsid w:val="00414F97"/>
    <w:rsid w:val="004151B9"/>
    <w:rsid w:val="00415510"/>
    <w:rsid w:val="00415749"/>
    <w:rsid w:val="004159E0"/>
    <w:rsid w:val="00415A4D"/>
    <w:rsid w:val="00415DFB"/>
    <w:rsid w:val="00415EC6"/>
    <w:rsid w:val="004200F5"/>
    <w:rsid w:val="00420432"/>
    <w:rsid w:val="00420A7F"/>
    <w:rsid w:val="00420E8E"/>
    <w:rsid w:val="00421002"/>
    <w:rsid w:val="0042110C"/>
    <w:rsid w:val="004213B3"/>
    <w:rsid w:val="004213EC"/>
    <w:rsid w:val="00421B15"/>
    <w:rsid w:val="0042205E"/>
    <w:rsid w:val="004228A4"/>
    <w:rsid w:val="00422E46"/>
    <w:rsid w:val="0042424B"/>
    <w:rsid w:val="00424969"/>
    <w:rsid w:val="00425089"/>
    <w:rsid w:val="00425CD1"/>
    <w:rsid w:val="00426875"/>
    <w:rsid w:val="00426C4A"/>
    <w:rsid w:val="004275F1"/>
    <w:rsid w:val="0043027F"/>
    <w:rsid w:val="004329F8"/>
    <w:rsid w:val="00432D79"/>
    <w:rsid w:val="0043457D"/>
    <w:rsid w:val="004345BD"/>
    <w:rsid w:val="004345D8"/>
    <w:rsid w:val="00434DB5"/>
    <w:rsid w:val="004355CD"/>
    <w:rsid w:val="00435CB9"/>
    <w:rsid w:val="00435CF3"/>
    <w:rsid w:val="00435F7A"/>
    <w:rsid w:val="004362AA"/>
    <w:rsid w:val="004366CC"/>
    <w:rsid w:val="00436A2C"/>
    <w:rsid w:val="00437001"/>
    <w:rsid w:val="00437379"/>
    <w:rsid w:val="004373D9"/>
    <w:rsid w:val="00437768"/>
    <w:rsid w:val="00437E87"/>
    <w:rsid w:val="00437EA3"/>
    <w:rsid w:val="00440019"/>
    <w:rsid w:val="00440340"/>
    <w:rsid w:val="00440516"/>
    <w:rsid w:val="00440ACE"/>
    <w:rsid w:val="00440B9F"/>
    <w:rsid w:val="00441B08"/>
    <w:rsid w:val="00441B70"/>
    <w:rsid w:val="00441BB1"/>
    <w:rsid w:val="00443496"/>
    <w:rsid w:val="004436C8"/>
    <w:rsid w:val="0044373C"/>
    <w:rsid w:val="00443AED"/>
    <w:rsid w:val="00443DB3"/>
    <w:rsid w:val="0044445E"/>
    <w:rsid w:val="004444F5"/>
    <w:rsid w:val="00444640"/>
    <w:rsid w:val="0044637D"/>
    <w:rsid w:val="0044664F"/>
    <w:rsid w:val="004466DC"/>
    <w:rsid w:val="004503B2"/>
    <w:rsid w:val="00450A19"/>
    <w:rsid w:val="00450B69"/>
    <w:rsid w:val="0045102B"/>
    <w:rsid w:val="004511F5"/>
    <w:rsid w:val="00451284"/>
    <w:rsid w:val="00451565"/>
    <w:rsid w:val="004529C3"/>
    <w:rsid w:val="00453C07"/>
    <w:rsid w:val="00454251"/>
    <w:rsid w:val="004550E2"/>
    <w:rsid w:val="0045543A"/>
    <w:rsid w:val="00455644"/>
    <w:rsid w:val="004556D9"/>
    <w:rsid w:val="0045586C"/>
    <w:rsid w:val="00457428"/>
    <w:rsid w:val="00457C97"/>
    <w:rsid w:val="00457DC2"/>
    <w:rsid w:val="00457E14"/>
    <w:rsid w:val="004601C8"/>
    <w:rsid w:val="00460295"/>
    <w:rsid w:val="00460595"/>
    <w:rsid w:val="004606DF"/>
    <w:rsid w:val="004607C0"/>
    <w:rsid w:val="00460C39"/>
    <w:rsid w:val="004612FE"/>
    <w:rsid w:val="004622D6"/>
    <w:rsid w:val="00462D3F"/>
    <w:rsid w:val="0046376D"/>
    <w:rsid w:val="00463FD2"/>
    <w:rsid w:val="004640E6"/>
    <w:rsid w:val="00464346"/>
    <w:rsid w:val="00464401"/>
    <w:rsid w:val="004644F7"/>
    <w:rsid w:val="00465202"/>
    <w:rsid w:val="004657FE"/>
    <w:rsid w:val="00466515"/>
    <w:rsid w:val="00466FED"/>
    <w:rsid w:val="004672F4"/>
    <w:rsid w:val="0047098D"/>
    <w:rsid w:val="00470E1F"/>
    <w:rsid w:val="0047145A"/>
    <w:rsid w:val="004718CA"/>
    <w:rsid w:val="00471F99"/>
    <w:rsid w:val="00472180"/>
    <w:rsid w:val="004726AA"/>
    <w:rsid w:val="00472920"/>
    <w:rsid w:val="004733BF"/>
    <w:rsid w:val="0047361F"/>
    <w:rsid w:val="00475533"/>
    <w:rsid w:val="004759C4"/>
    <w:rsid w:val="0047716E"/>
    <w:rsid w:val="00477422"/>
    <w:rsid w:val="00480D01"/>
    <w:rsid w:val="00481552"/>
    <w:rsid w:val="004819EC"/>
    <w:rsid w:val="00482430"/>
    <w:rsid w:val="00482687"/>
    <w:rsid w:val="00483FDE"/>
    <w:rsid w:val="0048416C"/>
    <w:rsid w:val="00485875"/>
    <w:rsid w:val="00486747"/>
    <w:rsid w:val="004876EC"/>
    <w:rsid w:val="00487EB9"/>
    <w:rsid w:val="0049085C"/>
    <w:rsid w:val="0049153A"/>
    <w:rsid w:val="0049156E"/>
    <w:rsid w:val="00491598"/>
    <w:rsid w:val="004918D7"/>
    <w:rsid w:val="00491BA4"/>
    <w:rsid w:val="00492B0C"/>
    <w:rsid w:val="00492BC0"/>
    <w:rsid w:val="00493B84"/>
    <w:rsid w:val="0049468E"/>
    <w:rsid w:val="00496CB5"/>
    <w:rsid w:val="0049717C"/>
    <w:rsid w:val="004978A8"/>
    <w:rsid w:val="004A0281"/>
    <w:rsid w:val="004A13E1"/>
    <w:rsid w:val="004A171E"/>
    <w:rsid w:val="004A1ED6"/>
    <w:rsid w:val="004A218C"/>
    <w:rsid w:val="004A21FF"/>
    <w:rsid w:val="004A276A"/>
    <w:rsid w:val="004A4DDA"/>
    <w:rsid w:val="004A5120"/>
    <w:rsid w:val="004A5830"/>
    <w:rsid w:val="004A6333"/>
    <w:rsid w:val="004A66BB"/>
    <w:rsid w:val="004A6BBE"/>
    <w:rsid w:val="004A706F"/>
    <w:rsid w:val="004B0366"/>
    <w:rsid w:val="004B10D4"/>
    <w:rsid w:val="004B2F2A"/>
    <w:rsid w:val="004B31CF"/>
    <w:rsid w:val="004B3895"/>
    <w:rsid w:val="004B3FB5"/>
    <w:rsid w:val="004B4420"/>
    <w:rsid w:val="004B4F3E"/>
    <w:rsid w:val="004B5AC9"/>
    <w:rsid w:val="004B6D07"/>
    <w:rsid w:val="004B7257"/>
    <w:rsid w:val="004B76A5"/>
    <w:rsid w:val="004B7A5F"/>
    <w:rsid w:val="004C07FA"/>
    <w:rsid w:val="004C08BD"/>
    <w:rsid w:val="004C0CB5"/>
    <w:rsid w:val="004C0FFC"/>
    <w:rsid w:val="004C1037"/>
    <w:rsid w:val="004C29E1"/>
    <w:rsid w:val="004C34A5"/>
    <w:rsid w:val="004C38BC"/>
    <w:rsid w:val="004C3E31"/>
    <w:rsid w:val="004C4091"/>
    <w:rsid w:val="004C41A2"/>
    <w:rsid w:val="004C4A05"/>
    <w:rsid w:val="004C5DDE"/>
    <w:rsid w:val="004C628B"/>
    <w:rsid w:val="004C688F"/>
    <w:rsid w:val="004C738F"/>
    <w:rsid w:val="004C73B6"/>
    <w:rsid w:val="004D222B"/>
    <w:rsid w:val="004D2A9C"/>
    <w:rsid w:val="004D2F3B"/>
    <w:rsid w:val="004D3AD8"/>
    <w:rsid w:val="004D43F1"/>
    <w:rsid w:val="004D4A53"/>
    <w:rsid w:val="004D5159"/>
    <w:rsid w:val="004D519B"/>
    <w:rsid w:val="004D5463"/>
    <w:rsid w:val="004D595C"/>
    <w:rsid w:val="004D6B3B"/>
    <w:rsid w:val="004D7B40"/>
    <w:rsid w:val="004E0E28"/>
    <w:rsid w:val="004E15EA"/>
    <w:rsid w:val="004E237B"/>
    <w:rsid w:val="004E3946"/>
    <w:rsid w:val="004E40AE"/>
    <w:rsid w:val="004E4AD2"/>
    <w:rsid w:val="004E588D"/>
    <w:rsid w:val="004E6109"/>
    <w:rsid w:val="004E62AD"/>
    <w:rsid w:val="004E6897"/>
    <w:rsid w:val="004E6C52"/>
    <w:rsid w:val="004F0806"/>
    <w:rsid w:val="004F0C30"/>
    <w:rsid w:val="004F177D"/>
    <w:rsid w:val="004F1971"/>
    <w:rsid w:val="004F22DA"/>
    <w:rsid w:val="004F2505"/>
    <w:rsid w:val="004F3D74"/>
    <w:rsid w:val="004F3FF6"/>
    <w:rsid w:val="004F4338"/>
    <w:rsid w:val="004F46AE"/>
    <w:rsid w:val="004F53D3"/>
    <w:rsid w:val="004F6E49"/>
    <w:rsid w:val="004F71A2"/>
    <w:rsid w:val="005009D9"/>
    <w:rsid w:val="005013AD"/>
    <w:rsid w:val="00501A53"/>
    <w:rsid w:val="005024CC"/>
    <w:rsid w:val="00502AFE"/>
    <w:rsid w:val="00503355"/>
    <w:rsid w:val="00503EBF"/>
    <w:rsid w:val="00504423"/>
    <w:rsid w:val="00505A1B"/>
    <w:rsid w:val="0050656E"/>
    <w:rsid w:val="005066C9"/>
    <w:rsid w:val="005075D6"/>
    <w:rsid w:val="005075E0"/>
    <w:rsid w:val="005077A7"/>
    <w:rsid w:val="005078DD"/>
    <w:rsid w:val="00510C47"/>
    <w:rsid w:val="0051112D"/>
    <w:rsid w:val="005111D2"/>
    <w:rsid w:val="00511788"/>
    <w:rsid w:val="0051196F"/>
    <w:rsid w:val="005120FE"/>
    <w:rsid w:val="005121E7"/>
    <w:rsid w:val="005125A8"/>
    <w:rsid w:val="00513115"/>
    <w:rsid w:val="0051374B"/>
    <w:rsid w:val="0051429A"/>
    <w:rsid w:val="0051445E"/>
    <w:rsid w:val="005148D1"/>
    <w:rsid w:val="00514EBD"/>
    <w:rsid w:val="005152A6"/>
    <w:rsid w:val="00515665"/>
    <w:rsid w:val="00516B64"/>
    <w:rsid w:val="00516CE9"/>
    <w:rsid w:val="00517161"/>
    <w:rsid w:val="005171E9"/>
    <w:rsid w:val="00517653"/>
    <w:rsid w:val="0052029A"/>
    <w:rsid w:val="00520324"/>
    <w:rsid w:val="0052058C"/>
    <w:rsid w:val="00520B67"/>
    <w:rsid w:val="00520F60"/>
    <w:rsid w:val="00520F75"/>
    <w:rsid w:val="00521280"/>
    <w:rsid w:val="0052167C"/>
    <w:rsid w:val="00522082"/>
    <w:rsid w:val="00522BBD"/>
    <w:rsid w:val="00522F7B"/>
    <w:rsid w:val="0052305B"/>
    <w:rsid w:val="00523909"/>
    <w:rsid w:val="00523A40"/>
    <w:rsid w:val="00523F1D"/>
    <w:rsid w:val="00524B47"/>
    <w:rsid w:val="00524C77"/>
    <w:rsid w:val="00524CDA"/>
    <w:rsid w:val="005251D6"/>
    <w:rsid w:val="0052540C"/>
    <w:rsid w:val="005254BB"/>
    <w:rsid w:val="005261D7"/>
    <w:rsid w:val="005271C9"/>
    <w:rsid w:val="00527850"/>
    <w:rsid w:val="00527925"/>
    <w:rsid w:val="00527DA8"/>
    <w:rsid w:val="00527E54"/>
    <w:rsid w:val="005302A9"/>
    <w:rsid w:val="00530D47"/>
    <w:rsid w:val="005311E9"/>
    <w:rsid w:val="00531539"/>
    <w:rsid w:val="0053161E"/>
    <w:rsid w:val="005318E8"/>
    <w:rsid w:val="005330A5"/>
    <w:rsid w:val="005330C4"/>
    <w:rsid w:val="00533A37"/>
    <w:rsid w:val="00533B2D"/>
    <w:rsid w:val="0053416E"/>
    <w:rsid w:val="00534284"/>
    <w:rsid w:val="0053468D"/>
    <w:rsid w:val="005347D1"/>
    <w:rsid w:val="00534FB1"/>
    <w:rsid w:val="00535773"/>
    <w:rsid w:val="00536450"/>
    <w:rsid w:val="0053660E"/>
    <w:rsid w:val="00536A41"/>
    <w:rsid w:val="00536C50"/>
    <w:rsid w:val="00536CEC"/>
    <w:rsid w:val="00536E69"/>
    <w:rsid w:val="005373DF"/>
    <w:rsid w:val="0053740E"/>
    <w:rsid w:val="00537845"/>
    <w:rsid w:val="00537D07"/>
    <w:rsid w:val="00541471"/>
    <w:rsid w:val="00541613"/>
    <w:rsid w:val="005417E6"/>
    <w:rsid w:val="0054181A"/>
    <w:rsid w:val="005418E5"/>
    <w:rsid w:val="005426D9"/>
    <w:rsid w:val="00542DEE"/>
    <w:rsid w:val="00542ED5"/>
    <w:rsid w:val="005431AF"/>
    <w:rsid w:val="00543F75"/>
    <w:rsid w:val="0054439F"/>
    <w:rsid w:val="005446AE"/>
    <w:rsid w:val="00544CA8"/>
    <w:rsid w:val="00544F43"/>
    <w:rsid w:val="00546468"/>
    <w:rsid w:val="00546BBB"/>
    <w:rsid w:val="00546DC7"/>
    <w:rsid w:val="00547F49"/>
    <w:rsid w:val="0055002E"/>
    <w:rsid w:val="00551BC6"/>
    <w:rsid w:val="00551DA5"/>
    <w:rsid w:val="00551F21"/>
    <w:rsid w:val="00552376"/>
    <w:rsid w:val="005532A0"/>
    <w:rsid w:val="005535A2"/>
    <w:rsid w:val="00553700"/>
    <w:rsid w:val="00553D69"/>
    <w:rsid w:val="00553FDB"/>
    <w:rsid w:val="00554DCB"/>
    <w:rsid w:val="00554DEB"/>
    <w:rsid w:val="00555194"/>
    <w:rsid w:val="00556260"/>
    <w:rsid w:val="005563B5"/>
    <w:rsid w:val="0055643D"/>
    <w:rsid w:val="00556712"/>
    <w:rsid w:val="00557601"/>
    <w:rsid w:val="0055760C"/>
    <w:rsid w:val="00557FB1"/>
    <w:rsid w:val="00560546"/>
    <w:rsid w:val="005613C5"/>
    <w:rsid w:val="00561676"/>
    <w:rsid w:val="005618E0"/>
    <w:rsid w:val="005630DD"/>
    <w:rsid w:val="00563259"/>
    <w:rsid w:val="00563D16"/>
    <w:rsid w:val="005643A4"/>
    <w:rsid w:val="005647D0"/>
    <w:rsid w:val="00564FB5"/>
    <w:rsid w:val="00566399"/>
    <w:rsid w:val="00566601"/>
    <w:rsid w:val="00566D2C"/>
    <w:rsid w:val="0056716B"/>
    <w:rsid w:val="00567E3F"/>
    <w:rsid w:val="00570282"/>
    <w:rsid w:val="005702C4"/>
    <w:rsid w:val="00570849"/>
    <w:rsid w:val="0057231B"/>
    <w:rsid w:val="005728F1"/>
    <w:rsid w:val="00572E53"/>
    <w:rsid w:val="00574A92"/>
    <w:rsid w:val="00574B49"/>
    <w:rsid w:val="00574BB0"/>
    <w:rsid w:val="00575039"/>
    <w:rsid w:val="00575C6C"/>
    <w:rsid w:val="005762CB"/>
    <w:rsid w:val="00576343"/>
    <w:rsid w:val="0057677B"/>
    <w:rsid w:val="005805BD"/>
    <w:rsid w:val="005809EB"/>
    <w:rsid w:val="00580D97"/>
    <w:rsid w:val="00580F49"/>
    <w:rsid w:val="005818C4"/>
    <w:rsid w:val="005824B5"/>
    <w:rsid w:val="00582A8D"/>
    <w:rsid w:val="00583CE5"/>
    <w:rsid w:val="00583EA5"/>
    <w:rsid w:val="00584E86"/>
    <w:rsid w:val="00584F79"/>
    <w:rsid w:val="00585793"/>
    <w:rsid w:val="005874FF"/>
    <w:rsid w:val="00587644"/>
    <w:rsid w:val="005903F7"/>
    <w:rsid w:val="00591E08"/>
    <w:rsid w:val="00592273"/>
    <w:rsid w:val="00592932"/>
    <w:rsid w:val="00593E6B"/>
    <w:rsid w:val="005942AE"/>
    <w:rsid w:val="00594537"/>
    <w:rsid w:val="00594675"/>
    <w:rsid w:val="005948A1"/>
    <w:rsid w:val="00594A4B"/>
    <w:rsid w:val="00594FBB"/>
    <w:rsid w:val="0059524D"/>
    <w:rsid w:val="00595EDA"/>
    <w:rsid w:val="005960E6"/>
    <w:rsid w:val="005974E0"/>
    <w:rsid w:val="00597A8E"/>
    <w:rsid w:val="005A02CD"/>
    <w:rsid w:val="005A05AE"/>
    <w:rsid w:val="005A0EA8"/>
    <w:rsid w:val="005A137C"/>
    <w:rsid w:val="005A17D4"/>
    <w:rsid w:val="005A1B30"/>
    <w:rsid w:val="005A1C83"/>
    <w:rsid w:val="005A297B"/>
    <w:rsid w:val="005A2A14"/>
    <w:rsid w:val="005A2C2B"/>
    <w:rsid w:val="005A3181"/>
    <w:rsid w:val="005A3DD9"/>
    <w:rsid w:val="005A46B6"/>
    <w:rsid w:val="005A4E85"/>
    <w:rsid w:val="005A4FB9"/>
    <w:rsid w:val="005A50F9"/>
    <w:rsid w:val="005A51B3"/>
    <w:rsid w:val="005A5295"/>
    <w:rsid w:val="005A6203"/>
    <w:rsid w:val="005A6909"/>
    <w:rsid w:val="005A6978"/>
    <w:rsid w:val="005A6DBF"/>
    <w:rsid w:val="005A6E64"/>
    <w:rsid w:val="005A6F6F"/>
    <w:rsid w:val="005A75F5"/>
    <w:rsid w:val="005B09A7"/>
    <w:rsid w:val="005B1135"/>
    <w:rsid w:val="005B1BC2"/>
    <w:rsid w:val="005B1CF5"/>
    <w:rsid w:val="005B1DF0"/>
    <w:rsid w:val="005B2A81"/>
    <w:rsid w:val="005B2D67"/>
    <w:rsid w:val="005B374A"/>
    <w:rsid w:val="005B4DED"/>
    <w:rsid w:val="005B516B"/>
    <w:rsid w:val="005B51B9"/>
    <w:rsid w:val="005B5240"/>
    <w:rsid w:val="005B53B2"/>
    <w:rsid w:val="005B58B5"/>
    <w:rsid w:val="005B777B"/>
    <w:rsid w:val="005B7787"/>
    <w:rsid w:val="005C21FC"/>
    <w:rsid w:val="005C2C36"/>
    <w:rsid w:val="005C2D55"/>
    <w:rsid w:val="005C3DD0"/>
    <w:rsid w:val="005C508C"/>
    <w:rsid w:val="005C53DC"/>
    <w:rsid w:val="005C5787"/>
    <w:rsid w:val="005C5BE8"/>
    <w:rsid w:val="005C608C"/>
    <w:rsid w:val="005C629C"/>
    <w:rsid w:val="005C6387"/>
    <w:rsid w:val="005C6C2E"/>
    <w:rsid w:val="005C7252"/>
    <w:rsid w:val="005D001D"/>
    <w:rsid w:val="005D06F7"/>
    <w:rsid w:val="005D159B"/>
    <w:rsid w:val="005D19AE"/>
    <w:rsid w:val="005D244B"/>
    <w:rsid w:val="005D2CF1"/>
    <w:rsid w:val="005D3CAF"/>
    <w:rsid w:val="005D3F38"/>
    <w:rsid w:val="005D46C9"/>
    <w:rsid w:val="005D5BD1"/>
    <w:rsid w:val="005D602F"/>
    <w:rsid w:val="005D6AA0"/>
    <w:rsid w:val="005D73A0"/>
    <w:rsid w:val="005E04CA"/>
    <w:rsid w:val="005E1109"/>
    <w:rsid w:val="005E22A1"/>
    <w:rsid w:val="005E29DF"/>
    <w:rsid w:val="005E2AF7"/>
    <w:rsid w:val="005E360A"/>
    <w:rsid w:val="005E36C0"/>
    <w:rsid w:val="005E3945"/>
    <w:rsid w:val="005E3D0B"/>
    <w:rsid w:val="005E4168"/>
    <w:rsid w:val="005E41F0"/>
    <w:rsid w:val="005E4C0C"/>
    <w:rsid w:val="005E5404"/>
    <w:rsid w:val="005E5732"/>
    <w:rsid w:val="005E5B97"/>
    <w:rsid w:val="005E69E2"/>
    <w:rsid w:val="005E6A4C"/>
    <w:rsid w:val="005E707C"/>
    <w:rsid w:val="005F0CCF"/>
    <w:rsid w:val="005F1005"/>
    <w:rsid w:val="005F1524"/>
    <w:rsid w:val="005F23B0"/>
    <w:rsid w:val="005F3206"/>
    <w:rsid w:val="005F3A56"/>
    <w:rsid w:val="005F3B25"/>
    <w:rsid w:val="005F4174"/>
    <w:rsid w:val="005F491D"/>
    <w:rsid w:val="005F4EDA"/>
    <w:rsid w:val="005F554D"/>
    <w:rsid w:val="005F5850"/>
    <w:rsid w:val="005F5CFE"/>
    <w:rsid w:val="005F6995"/>
    <w:rsid w:val="005F7F97"/>
    <w:rsid w:val="006008AC"/>
    <w:rsid w:val="00600F8F"/>
    <w:rsid w:val="00601139"/>
    <w:rsid w:val="006011BD"/>
    <w:rsid w:val="006012B5"/>
    <w:rsid w:val="00601BBE"/>
    <w:rsid w:val="00602F67"/>
    <w:rsid w:val="00603C9C"/>
    <w:rsid w:val="00604459"/>
    <w:rsid w:val="006045BD"/>
    <w:rsid w:val="0060489E"/>
    <w:rsid w:val="006050BA"/>
    <w:rsid w:val="0060559E"/>
    <w:rsid w:val="00605EB1"/>
    <w:rsid w:val="00606FA6"/>
    <w:rsid w:val="00607F84"/>
    <w:rsid w:val="00610245"/>
    <w:rsid w:val="00610565"/>
    <w:rsid w:val="0061076A"/>
    <w:rsid w:val="006115C0"/>
    <w:rsid w:val="00611705"/>
    <w:rsid w:val="006120E1"/>
    <w:rsid w:val="0061216C"/>
    <w:rsid w:val="0061292A"/>
    <w:rsid w:val="00612E4F"/>
    <w:rsid w:val="00613B23"/>
    <w:rsid w:val="0061446B"/>
    <w:rsid w:val="0061526C"/>
    <w:rsid w:val="00615474"/>
    <w:rsid w:val="006157AE"/>
    <w:rsid w:val="00615950"/>
    <w:rsid w:val="00615AFD"/>
    <w:rsid w:val="006160C4"/>
    <w:rsid w:val="00616801"/>
    <w:rsid w:val="0061737C"/>
    <w:rsid w:val="006173AC"/>
    <w:rsid w:val="006174AD"/>
    <w:rsid w:val="00617562"/>
    <w:rsid w:val="00617651"/>
    <w:rsid w:val="00617D36"/>
    <w:rsid w:val="006200D9"/>
    <w:rsid w:val="00620AE3"/>
    <w:rsid w:val="00620D87"/>
    <w:rsid w:val="00620F7C"/>
    <w:rsid w:val="00621058"/>
    <w:rsid w:val="00621C43"/>
    <w:rsid w:val="00621D2B"/>
    <w:rsid w:val="006225D6"/>
    <w:rsid w:val="006226ED"/>
    <w:rsid w:val="006232F1"/>
    <w:rsid w:val="0062384B"/>
    <w:rsid w:val="006239D6"/>
    <w:rsid w:val="006240FE"/>
    <w:rsid w:val="0062457D"/>
    <w:rsid w:val="006250BC"/>
    <w:rsid w:val="00626D3D"/>
    <w:rsid w:val="00630520"/>
    <w:rsid w:val="00630CC2"/>
    <w:rsid w:val="00632239"/>
    <w:rsid w:val="00633AB6"/>
    <w:rsid w:val="00633D2E"/>
    <w:rsid w:val="006341EA"/>
    <w:rsid w:val="00634367"/>
    <w:rsid w:val="006349A6"/>
    <w:rsid w:val="006350C0"/>
    <w:rsid w:val="00635F47"/>
    <w:rsid w:val="00636408"/>
    <w:rsid w:val="00636535"/>
    <w:rsid w:val="00636EC3"/>
    <w:rsid w:val="00637318"/>
    <w:rsid w:val="00637F35"/>
    <w:rsid w:val="0064145B"/>
    <w:rsid w:val="006422B7"/>
    <w:rsid w:val="00642E28"/>
    <w:rsid w:val="0064327D"/>
    <w:rsid w:val="00643A9B"/>
    <w:rsid w:val="00643ABB"/>
    <w:rsid w:val="00644112"/>
    <w:rsid w:val="00644E0D"/>
    <w:rsid w:val="00644F54"/>
    <w:rsid w:val="006457F5"/>
    <w:rsid w:val="00646481"/>
    <w:rsid w:val="006467ED"/>
    <w:rsid w:val="006469AF"/>
    <w:rsid w:val="006470D7"/>
    <w:rsid w:val="00647CDE"/>
    <w:rsid w:val="0065086A"/>
    <w:rsid w:val="00650C4C"/>
    <w:rsid w:val="00651027"/>
    <w:rsid w:val="0065124B"/>
    <w:rsid w:val="0065126D"/>
    <w:rsid w:val="006512F9"/>
    <w:rsid w:val="00652921"/>
    <w:rsid w:val="00652AA4"/>
    <w:rsid w:val="00654EDC"/>
    <w:rsid w:val="00654F8B"/>
    <w:rsid w:val="00655088"/>
    <w:rsid w:val="00655482"/>
    <w:rsid w:val="00655711"/>
    <w:rsid w:val="006560BC"/>
    <w:rsid w:val="00657152"/>
    <w:rsid w:val="00657A53"/>
    <w:rsid w:val="00657FDB"/>
    <w:rsid w:val="006606A0"/>
    <w:rsid w:val="00660F24"/>
    <w:rsid w:val="006615DB"/>
    <w:rsid w:val="006623FD"/>
    <w:rsid w:val="006627E4"/>
    <w:rsid w:val="00662965"/>
    <w:rsid w:val="00663110"/>
    <w:rsid w:val="00663CB6"/>
    <w:rsid w:val="00664042"/>
    <w:rsid w:val="006640AC"/>
    <w:rsid w:val="00664E35"/>
    <w:rsid w:val="0066592A"/>
    <w:rsid w:val="006659CE"/>
    <w:rsid w:val="00665B4D"/>
    <w:rsid w:val="0066690B"/>
    <w:rsid w:val="00666E8E"/>
    <w:rsid w:val="0066719A"/>
    <w:rsid w:val="00667366"/>
    <w:rsid w:val="00667E53"/>
    <w:rsid w:val="0067012A"/>
    <w:rsid w:val="00670898"/>
    <w:rsid w:val="006710E1"/>
    <w:rsid w:val="006713AB"/>
    <w:rsid w:val="0067150B"/>
    <w:rsid w:val="0067187C"/>
    <w:rsid w:val="006718AD"/>
    <w:rsid w:val="006723F2"/>
    <w:rsid w:val="006731B5"/>
    <w:rsid w:val="00673231"/>
    <w:rsid w:val="00676E18"/>
    <w:rsid w:val="006772E4"/>
    <w:rsid w:val="0067789E"/>
    <w:rsid w:val="00680C3C"/>
    <w:rsid w:val="00681182"/>
    <w:rsid w:val="00682381"/>
    <w:rsid w:val="00682646"/>
    <w:rsid w:val="00682CFB"/>
    <w:rsid w:val="00682FF0"/>
    <w:rsid w:val="0068382A"/>
    <w:rsid w:val="00684517"/>
    <w:rsid w:val="006850A1"/>
    <w:rsid w:val="00685542"/>
    <w:rsid w:val="00685663"/>
    <w:rsid w:val="00686848"/>
    <w:rsid w:val="00686B2B"/>
    <w:rsid w:val="0068719B"/>
    <w:rsid w:val="00687405"/>
    <w:rsid w:val="0069004D"/>
    <w:rsid w:val="00690375"/>
    <w:rsid w:val="006904AE"/>
    <w:rsid w:val="00690C89"/>
    <w:rsid w:val="00691037"/>
    <w:rsid w:val="0069128F"/>
    <w:rsid w:val="00691600"/>
    <w:rsid w:val="00691B20"/>
    <w:rsid w:val="00692396"/>
    <w:rsid w:val="00692A5D"/>
    <w:rsid w:val="00692CA5"/>
    <w:rsid w:val="006934F0"/>
    <w:rsid w:val="006935CD"/>
    <w:rsid w:val="00693797"/>
    <w:rsid w:val="00694CDB"/>
    <w:rsid w:val="00694D1A"/>
    <w:rsid w:val="00696D04"/>
    <w:rsid w:val="006977EF"/>
    <w:rsid w:val="00697BE6"/>
    <w:rsid w:val="006A054F"/>
    <w:rsid w:val="006A0A61"/>
    <w:rsid w:val="006A0D9F"/>
    <w:rsid w:val="006A0DC3"/>
    <w:rsid w:val="006A16BB"/>
    <w:rsid w:val="006A16C1"/>
    <w:rsid w:val="006A177C"/>
    <w:rsid w:val="006A1CA2"/>
    <w:rsid w:val="006A1D3F"/>
    <w:rsid w:val="006A3738"/>
    <w:rsid w:val="006A38C6"/>
    <w:rsid w:val="006A3CA1"/>
    <w:rsid w:val="006A41C4"/>
    <w:rsid w:val="006A4612"/>
    <w:rsid w:val="006A4862"/>
    <w:rsid w:val="006A4CF5"/>
    <w:rsid w:val="006A59BD"/>
    <w:rsid w:val="006A5AE6"/>
    <w:rsid w:val="006A682A"/>
    <w:rsid w:val="006A6F1F"/>
    <w:rsid w:val="006A7013"/>
    <w:rsid w:val="006B006C"/>
    <w:rsid w:val="006B0190"/>
    <w:rsid w:val="006B0D3F"/>
    <w:rsid w:val="006B1012"/>
    <w:rsid w:val="006B104F"/>
    <w:rsid w:val="006B1188"/>
    <w:rsid w:val="006B1603"/>
    <w:rsid w:val="006B1C1A"/>
    <w:rsid w:val="006B2D39"/>
    <w:rsid w:val="006B357E"/>
    <w:rsid w:val="006B46BA"/>
    <w:rsid w:val="006B4843"/>
    <w:rsid w:val="006B4F73"/>
    <w:rsid w:val="006B6B91"/>
    <w:rsid w:val="006C07D6"/>
    <w:rsid w:val="006C0843"/>
    <w:rsid w:val="006C0AD7"/>
    <w:rsid w:val="006C0BA6"/>
    <w:rsid w:val="006C1168"/>
    <w:rsid w:val="006C175C"/>
    <w:rsid w:val="006C1960"/>
    <w:rsid w:val="006C3030"/>
    <w:rsid w:val="006C3E2B"/>
    <w:rsid w:val="006C4283"/>
    <w:rsid w:val="006C4285"/>
    <w:rsid w:val="006C42A0"/>
    <w:rsid w:val="006C4E40"/>
    <w:rsid w:val="006C5845"/>
    <w:rsid w:val="006C5AC4"/>
    <w:rsid w:val="006C6C19"/>
    <w:rsid w:val="006C74FD"/>
    <w:rsid w:val="006C76E6"/>
    <w:rsid w:val="006D0089"/>
    <w:rsid w:val="006D0AD9"/>
    <w:rsid w:val="006D0D92"/>
    <w:rsid w:val="006D1395"/>
    <w:rsid w:val="006D1811"/>
    <w:rsid w:val="006D2994"/>
    <w:rsid w:val="006D2D26"/>
    <w:rsid w:val="006D37D4"/>
    <w:rsid w:val="006D399B"/>
    <w:rsid w:val="006D3FEE"/>
    <w:rsid w:val="006D4086"/>
    <w:rsid w:val="006D4307"/>
    <w:rsid w:val="006D4611"/>
    <w:rsid w:val="006D56C8"/>
    <w:rsid w:val="006D7183"/>
    <w:rsid w:val="006D7212"/>
    <w:rsid w:val="006D760E"/>
    <w:rsid w:val="006E01C1"/>
    <w:rsid w:val="006E0778"/>
    <w:rsid w:val="006E0FCB"/>
    <w:rsid w:val="006E13B5"/>
    <w:rsid w:val="006E1BE0"/>
    <w:rsid w:val="006E2C4A"/>
    <w:rsid w:val="006E3075"/>
    <w:rsid w:val="006E375F"/>
    <w:rsid w:val="006E42FC"/>
    <w:rsid w:val="006E514D"/>
    <w:rsid w:val="006E5BF6"/>
    <w:rsid w:val="006E6785"/>
    <w:rsid w:val="006E6C40"/>
    <w:rsid w:val="006E70D7"/>
    <w:rsid w:val="006E730C"/>
    <w:rsid w:val="006F08A3"/>
    <w:rsid w:val="006F143E"/>
    <w:rsid w:val="006F1C9B"/>
    <w:rsid w:val="006F20FD"/>
    <w:rsid w:val="006F23DC"/>
    <w:rsid w:val="006F29B6"/>
    <w:rsid w:val="006F3939"/>
    <w:rsid w:val="006F464C"/>
    <w:rsid w:val="006F483F"/>
    <w:rsid w:val="006F4BEC"/>
    <w:rsid w:val="006F57B3"/>
    <w:rsid w:val="006F5E8E"/>
    <w:rsid w:val="006F6039"/>
    <w:rsid w:val="006F7AF2"/>
    <w:rsid w:val="0070079D"/>
    <w:rsid w:val="00700818"/>
    <w:rsid w:val="00701063"/>
    <w:rsid w:val="00701539"/>
    <w:rsid w:val="007019A7"/>
    <w:rsid w:val="00701D7F"/>
    <w:rsid w:val="00702167"/>
    <w:rsid w:val="00702AF6"/>
    <w:rsid w:val="0070322B"/>
    <w:rsid w:val="007036F8"/>
    <w:rsid w:val="00704170"/>
    <w:rsid w:val="0070430F"/>
    <w:rsid w:val="00704D7F"/>
    <w:rsid w:val="00705426"/>
    <w:rsid w:val="0070562C"/>
    <w:rsid w:val="00705B60"/>
    <w:rsid w:val="00705E54"/>
    <w:rsid w:val="0070644F"/>
    <w:rsid w:val="00706977"/>
    <w:rsid w:val="00706F9D"/>
    <w:rsid w:val="00707436"/>
    <w:rsid w:val="0070783C"/>
    <w:rsid w:val="00707D4C"/>
    <w:rsid w:val="007108B5"/>
    <w:rsid w:val="00710BF8"/>
    <w:rsid w:val="007115AE"/>
    <w:rsid w:val="0071193E"/>
    <w:rsid w:val="00711A88"/>
    <w:rsid w:val="00711D3B"/>
    <w:rsid w:val="00711F5D"/>
    <w:rsid w:val="00712683"/>
    <w:rsid w:val="0071279E"/>
    <w:rsid w:val="00712DA5"/>
    <w:rsid w:val="00712E8A"/>
    <w:rsid w:val="00713F29"/>
    <w:rsid w:val="00714ED5"/>
    <w:rsid w:val="00714F16"/>
    <w:rsid w:val="00714F32"/>
    <w:rsid w:val="00715650"/>
    <w:rsid w:val="00715B5C"/>
    <w:rsid w:val="00715FAF"/>
    <w:rsid w:val="00716425"/>
    <w:rsid w:val="00716C0A"/>
    <w:rsid w:val="007177FA"/>
    <w:rsid w:val="007203BC"/>
    <w:rsid w:val="00720D49"/>
    <w:rsid w:val="00721437"/>
    <w:rsid w:val="0072166A"/>
    <w:rsid w:val="00721684"/>
    <w:rsid w:val="00721892"/>
    <w:rsid w:val="00721954"/>
    <w:rsid w:val="00721B11"/>
    <w:rsid w:val="00721B76"/>
    <w:rsid w:val="007225CF"/>
    <w:rsid w:val="00722705"/>
    <w:rsid w:val="00722D9A"/>
    <w:rsid w:val="00722FCC"/>
    <w:rsid w:val="00723BBE"/>
    <w:rsid w:val="00724ED7"/>
    <w:rsid w:val="00725913"/>
    <w:rsid w:val="0072604E"/>
    <w:rsid w:val="00726629"/>
    <w:rsid w:val="00726E26"/>
    <w:rsid w:val="00727C87"/>
    <w:rsid w:val="00727F31"/>
    <w:rsid w:val="00730F41"/>
    <w:rsid w:val="00730F93"/>
    <w:rsid w:val="007320E5"/>
    <w:rsid w:val="00733410"/>
    <w:rsid w:val="00733992"/>
    <w:rsid w:val="00734197"/>
    <w:rsid w:val="00734326"/>
    <w:rsid w:val="00734331"/>
    <w:rsid w:val="00735DC2"/>
    <w:rsid w:val="00736835"/>
    <w:rsid w:val="0073771E"/>
    <w:rsid w:val="007377CE"/>
    <w:rsid w:val="007379E9"/>
    <w:rsid w:val="00737B66"/>
    <w:rsid w:val="0074040A"/>
    <w:rsid w:val="007404A2"/>
    <w:rsid w:val="00741078"/>
    <w:rsid w:val="007414A9"/>
    <w:rsid w:val="00741D6D"/>
    <w:rsid w:val="00741FB7"/>
    <w:rsid w:val="00742017"/>
    <w:rsid w:val="00742348"/>
    <w:rsid w:val="00742865"/>
    <w:rsid w:val="007429A6"/>
    <w:rsid w:val="00743D76"/>
    <w:rsid w:val="00745B32"/>
    <w:rsid w:val="007460D7"/>
    <w:rsid w:val="00746157"/>
    <w:rsid w:val="00746536"/>
    <w:rsid w:val="00746811"/>
    <w:rsid w:val="00746EF9"/>
    <w:rsid w:val="00747482"/>
    <w:rsid w:val="00747921"/>
    <w:rsid w:val="00747FDD"/>
    <w:rsid w:val="0075088D"/>
    <w:rsid w:val="00751542"/>
    <w:rsid w:val="00752460"/>
    <w:rsid w:val="007532EC"/>
    <w:rsid w:val="00753428"/>
    <w:rsid w:val="00753582"/>
    <w:rsid w:val="007538DD"/>
    <w:rsid w:val="00753DD9"/>
    <w:rsid w:val="00754D89"/>
    <w:rsid w:val="007550AE"/>
    <w:rsid w:val="007569C6"/>
    <w:rsid w:val="00757BD0"/>
    <w:rsid w:val="00760C8A"/>
    <w:rsid w:val="00760F90"/>
    <w:rsid w:val="00760FEB"/>
    <w:rsid w:val="00761042"/>
    <w:rsid w:val="00761203"/>
    <w:rsid w:val="007620DD"/>
    <w:rsid w:val="0076272E"/>
    <w:rsid w:val="00762B16"/>
    <w:rsid w:val="00763158"/>
    <w:rsid w:val="00763492"/>
    <w:rsid w:val="0076373F"/>
    <w:rsid w:val="00764B36"/>
    <w:rsid w:val="00764C55"/>
    <w:rsid w:val="00764D26"/>
    <w:rsid w:val="0076536B"/>
    <w:rsid w:val="00765BA1"/>
    <w:rsid w:val="00765F12"/>
    <w:rsid w:val="00767CDC"/>
    <w:rsid w:val="00767D76"/>
    <w:rsid w:val="0077024C"/>
    <w:rsid w:val="00772182"/>
    <w:rsid w:val="00772515"/>
    <w:rsid w:val="0077281C"/>
    <w:rsid w:val="00772F15"/>
    <w:rsid w:val="0077320A"/>
    <w:rsid w:val="007749D9"/>
    <w:rsid w:val="00774EE7"/>
    <w:rsid w:val="0077583A"/>
    <w:rsid w:val="00775933"/>
    <w:rsid w:val="00776FCA"/>
    <w:rsid w:val="0077755D"/>
    <w:rsid w:val="00777B7B"/>
    <w:rsid w:val="00777ED0"/>
    <w:rsid w:val="0078020F"/>
    <w:rsid w:val="007802E6"/>
    <w:rsid w:val="007811C6"/>
    <w:rsid w:val="00781594"/>
    <w:rsid w:val="00781B4C"/>
    <w:rsid w:val="00782497"/>
    <w:rsid w:val="00782E71"/>
    <w:rsid w:val="00782EC3"/>
    <w:rsid w:val="00783793"/>
    <w:rsid w:val="00783836"/>
    <w:rsid w:val="007844FA"/>
    <w:rsid w:val="00784602"/>
    <w:rsid w:val="00784877"/>
    <w:rsid w:val="007849FE"/>
    <w:rsid w:val="00785304"/>
    <w:rsid w:val="0078584C"/>
    <w:rsid w:val="007858A9"/>
    <w:rsid w:val="007860CE"/>
    <w:rsid w:val="00786281"/>
    <w:rsid w:val="007866C8"/>
    <w:rsid w:val="00786931"/>
    <w:rsid w:val="00786F6F"/>
    <w:rsid w:val="007871BC"/>
    <w:rsid w:val="0078732D"/>
    <w:rsid w:val="00790486"/>
    <w:rsid w:val="00790CED"/>
    <w:rsid w:val="0079135F"/>
    <w:rsid w:val="007929A8"/>
    <w:rsid w:val="007936FE"/>
    <w:rsid w:val="00793D7E"/>
    <w:rsid w:val="0079416B"/>
    <w:rsid w:val="0079479E"/>
    <w:rsid w:val="00795654"/>
    <w:rsid w:val="007959D0"/>
    <w:rsid w:val="007961F8"/>
    <w:rsid w:val="0079653F"/>
    <w:rsid w:val="00796700"/>
    <w:rsid w:val="00796C9E"/>
    <w:rsid w:val="007975AD"/>
    <w:rsid w:val="007A0347"/>
    <w:rsid w:val="007A055E"/>
    <w:rsid w:val="007A0BD2"/>
    <w:rsid w:val="007A0ECB"/>
    <w:rsid w:val="007A2B88"/>
    <w:rsid w:val="007A3380"/>
    <w:rsid w:val="007A42FC"/>
    <w:rsid w:val="007A483E"/>
    <w:rsid w:val="007A4A69"/>
    <w:rsid w:val="007A4EDC"/>
    <w:rsid w:val="007A5ECE"/>
    <w:rsid w:val="007A744C"/>
    <w:rsid w:val="007A745E"/>
    <w:rsid w:val="007A7516"/>
    <w:rsid w:val="007A755C"/>
    <w:rsid w:val="007A7CF4"/>
    <w:rsid w:val="007B0380"/>
    <w:rsid w:val="007B203B"/>
    <w:rsid w:val="007B2123"/>
    <w:rsid w:val="007B24CA"/>
    <w:rsid w:val="007B2E16"/>
    <w:rsid w:val="007B32F7"/>
    <w:rsid w:val="007B3503"/>
    <w:rsid w:val="007B3FB4"/>
    <w:rsid w:val="007B4D4C"/>
    <w:rsid w:val="007B4F12"/>
    <w:rsid w:val="007B5794"/>
    <w:rsid w:val="007B5EED"/>
    <w:rsid w:val="007B72BA"/>
    <w:rsid w:val="007B74FC"/>
    <w:rsid w:val="007B770E"/>
    <w:rsid w:val="007B7E86"/>
    <w:rsid w:val="007C0559"/>
    <w:rsid w:val="007C0687"/>
    <w:rsid w:val="007C0BBF"/>
    <w:rsid w:val="007C248E"/>
    <w:rsid w:val="007C2B18"/>
    <w:rsid w:val="007C2F20"/>
    <w:rsid w:val="007C39CE"/>
    <w:rsid w:val="007C3F71"/>
    <w:rsid w:val="007C56C6"/>
    <w:rsid w:val="007C64C4"/>
    <w:rsid w:val="007C69DE"/>
    <w:rsid w:val="007C6E95"/>
    <w:rsid w:val="007C7977"/>
    <w:rsid w:val="007D01A4"/>
    <w:rsid w:val="007D0721"/>
    <w:rsid w:val="007D08F1"/>
    <w:rsid w:val="007D159B"/>
    <w:rsid w:val="007D1A0F"/>
    <w:rsid w:val="007D2B9E"/>
    <w:rsid w:val="007D305A"/>
    <w:rsid w:val="007D3226"/>
    <w:rsid w:val="007D3255"/>
    <w:rsid w:val="007D3636"/>
    <w:rsid w:val="007D3BFD"/>
    <w:rsid w:val="007D48F3"/>
    <w:rsid w:val="007D4A8F"/>
    <w:rsid w:val="007D5133"/>
    <w:rsid w:val="007D59EE"/>
    <w:rsid w:val="007D5F8F"/>
    <w:rsid w:val="007D65ED"/>
    <w:rsid w:val="007D66C6"/>
    <w:rsid w:val="007D6789"/>
    <w:rsid w:val="007D729B"/>
    <w:rsid w:val="007D7CE5"/>
    <w:rsid w:val="007E018B"/>
    <w:rsid w:val="007E0218"/>
    <w:rsid w:val="007E0513"/>
    <w:rsid w:val="007E05F5"/>
    <w:rsid w:val="007E0733"/>
    <w:rsid w:val="007E0FA0"/>
    <w:rsid w:val="007E11ED"/>
    <w:rsid w:val="007E1713"/>
    <w:rsid w:val="007E26C3"/>
    <w:rsid w:val="007E2C9C"/>
    <w:rsid w:val="007E35EE"/>
    <w:rsid w:val="007E37B5"/>
    <w:rsid w:val="007E3AB4"/>
    <w:rsid w:val="007E3F17"/>
    <w:rsid w:val="007E4101"/>
    <w:rsid w:val="007E54D1"/>
    <w:rsid w:val="007E5E22"/>
    <w:rsid w:val="007E5E56"/>
    <w:rsid w:val="007E6AE6"/>
    <w:rsid w:val="007E6D3D"/>
    <w:rsid w:val="007E72FA"/>
    <w:rsid w:val="007E7554"/>
    <w:rsid w:val="007E759D"/>
    <w:rsid w:val="007E77E1"/>
    <w:rsid w:val="007F0036"/>
    <w:rsid w:val="007F0090"/>
    <w:rsid w:val="007F055F"/>
    <w:rsid w:val="007F1009"/>
    <w:rsid w:val="007F1057"/>
    <w:rsid w:val="007F10E5"/>
    <w:rsid w:val="007F11FE"/>
    <w:rsid w:val="007F20E1"/>
    <w:rsid w:val="007F2BE4"/>
    <w:rsid w:val="007F35C0"/>
    <w:rsid w:val="007F3661"/>
    <w:rsid w:val="007F3D78"/>
    <w:rsid w:val="007F434B"/>
    <w:rsid w:val="007F4CB0"/>
    <w:rsid w:val="007F530F"/>
    <w:rsid w:val="007F6DD1"/>
    <w:rsid w:val="007F779D"/>
    <w:rsid w:val="008003BD"/>
    <w:rsid w:val="008004F5"/>
    <w:rsid w:val="0080077F"/>
    <w:rsid w:val="00800A72"/>
    <w:rsid w:val="00802B96"/>
    <w:rsid w:val="00802E08"/>
    <w:rsid w:val="00802FF2"/>
    <w:rsid w:val="00803FB2"/>
    <w:rsid w:val="0080430B"/>
    <w:rsid w:val="0080445E"/>
    <w:rsid w:val="008044D3"/>
    <w:rsid w:val="008045D4"/>
    <w:rsid w:val="00804C0C"/>
    <w:rsid w:val="00804D41"/>
    <w:rsid w:val="00804E8D"/>
    <w:rsid w:val="00805328"/>
    <w:rsid w:val="0080539A"/>
    <w:rsid w:val="00805537"/>
    <w:rsid w:val="00806214"/>
    <w:rsid w:val="00806843"/>
    <w:rsid w:val="0080715B"/>
    <w:rsid w:val="00807834"/>
    <w:rsid w:val="008101B5"/>
    <w:rsid w:val="008102AE"/>
    <w:rsid w:val="00810933"/>
    <w:rsid w:val="00810B6B"/>
    <w:rsid w:val="00811C68"/>
    <w:rsid w:val="00811E56"/>
    <w:rsid w:val="00812119"/>
    <w:rsid w:val="0081272F"/>
    <w:rsid w:val="008130D1"/>
    <w:rsid w:val="00813325"/>
    <w:rsid w:val="00813CB7"/>
    <w:rsid w:val="008145BF"/>
    <w:rsid w:val="00814CDA"/>
    <w:rsid w:val="0081543D"/>
    <w:rsid w:val="0081591C"/>
    <w:rsid w:val="00815D55"/>
    <w:rsid w:val="00816493"/>
    <w:rsid w:val="0081792B"/>
    <w:rsid w:val="00817E92"/>
    <w:rsid w:val="00817ECB"/>
    <w:rsid w:val="00817EF5"/>
    <w:rsid w:val="008203CE"/>
    <w:rsid w:val="00821017"/>
    <w:rsid w:val="00821240"/>
    <w:rsid w:val="0082163E"/>
    <w:rsid w:val="0082172F"/>
    <w:rsid w:val="00822591"/>
    <w:rsid w:val="00822A46"/>
    <w:rsid w:val="00822ED9"/>
    <w:rsid w:val="008233A1"/>
    <w:rsid w:val="0082362A"/>
    <w:rsid w:val="0082400B"/>
    <w:rsid w:val="00824390"/>
    <w:rsid w:val="00824CC5"/>
    <w:rsid w:val="0082592D"/>
    <w:rsid w:val="008262C9"/>
    <w:rsid w:val="008272D5"/>
    <w:rsid w:val="008274A5"/>
    <w:rsid w:val="0082771F"/>
    <w:rsid w:val="00827B93"/>
    <w:rsid w:val="00827BE5"/>
    <w:rsid w:val="00827C6F"/>
    <w:rsid w:val="00827DC9"/>
    <w:rsid w:val="008306E1"/>
    <w:rsid w:val="00830A8E"/>
    <w:rsid w:val="00832844"/>
    <w:rsid w:val="00833583"/>
    <w:rsid w:val="008342F8"/>
    <w:rsid w:val="0083519B"/>
    <w:rsid w:val="00835317"/>
    <w:rsid w:val="008356B5"/>
    <w:rsid w:val="00835F9F"/>
    <w:rsid w:val="008365A2"/>
    <w:rsid w:val="00837059"/>
    <w:rsid w:val="00837186"/>
    <w:rsid w:val="008374C8"/>
    <w:rsid w:val="008375BE"/>
    <w:rsid w:val="00837F07"/>
    <w:rsid w:val="00840471"/>
    <w:rsid w:val="00840EDB"/>
    <w:rsid w:val="00841119"/>
    <w:rsid w:val="00841602"/>
    <w:rsid w:val="00841ABC"/>
    <w:rsid w:val="00841C70"/>
    <w:rsid w:val="00841D1E"/>
    <w:rsid w:val="00843A4C"/>
    <w:rsid w:val="00843B85"/>
    <w:rsid w:val="008440BA"/>
    <w:rsid w:val="008448C4"/>
    <w:rsid w:val="00844FD4"/>
    <w:rsid w:val="00845CF6"/>
    <w:rsid w:val="0084626F"/>
    <w:rsid w:val="0084672D"/>
    <w:rsid w:val="00846A9E"/>
    <w:rsid w:val="00846E4C"/>
    <w:rsid w:val="008472AE"/>
    <w:rsid w:val="0084766B"/>
    <w:rsid w:val="008501DB"/>
    <w:rsid w:val="00850B5A"/>
    <w:rsid w:val="008511F8"/>
    <w:rsid w:val="008511FF"/>
    <w:rsid w:val="008514DE"/>
    <w:rsid w:val="00851C6E"/>
    <w:rsid w:val="00852056"/>
    <w:rsid w:val="00852BAB"/>
    <w:rsid w:val="0085347C"/>
    <w:rsid w:val="00854C7A"/>
    <w:rsid w:val="00855192"/>
    <w:rsid w:val="0085542C"/>
    <w:rsid w:val="00855FD5"/>
    <w:rsid w:val="008563AF"/>
    <w:rsid w:val="008566DA"/>
    <w:rsid w:val="008567CF"/>
    <w:rsid w:val="00856CE8"/>
    <w:rsid w:val="00857225"/>
    <w:rsid w:val="00857276"/>
    <w:rsid w:val="0085729C"/>
    <w:rsid w:val="00860F0C"/>
    <w:rsid w:val="008612F6"/>
    <w:rsid w:val="00861523"/>
    <w:rsid w:val="00862076"/>
    <w:rsid w:val="008624C1"/>
    <w:rsid w:val="0086269B"/>
    <w:rsid w:val="00862D94"/>
    <w:rsid w:val="0086370B"/>
    <w:rsid w:val="00863DEA"/>
    <w:rsid w:val="0086422B"/>
    <w:rsid w:val="00864369"/>
    <w:rsid w:val="00864F17"/>
    <w:rsid w:val="00865B1A"/>
    <w:rsid w:val="00866060"/>
    <w:rsid w:val="00866458"/>
    <w:rsid w:val="00870C16"/>
    <w:rsid w:val="008711ED"/>
    <w:rsid w:val="0087180A"/>
    <w:rsid w:val="00873107"/>
    <w:rsid w:val="008733FF"/>
    <w:rsid w:val="00873521"/>
    <w:rsid w:val="0087356B"/>
    <w:rsid w:val="00873B25"/>
    <w:rsid w:val="00873CE5"/>
    <w:rsid w:val="00875213"/>
    <w:rsid w:val="0087540E"/>
    <w:rsid w:val="00875AB6"/>
    <w:rsid w:val="00875ABE"/>
    <w:rsid w:val="00876EAF"/>
    <w:rsid w:val="00877C35"/>
    <w:rsid w:val="00880242"/>
    <w:rsid w:val="00880B79"/>
    <w:rsid w:val="00880BCB"/>
    <w:rsid w:val="00881C71"/>
    <w:rsid w:val="00882163"/>
    <w:rsid w:val="00882728"/>
    <w:rsid w:val="00882DA6"/>
    <w:rsid w:val="00882E23"/>
    <w:rsid w:val="00883838"/>
    <w:rsid w:val="00883A9C"/>
    <w:rsid w:val="008841C1"/>
    <w:rsid w:val="00884B25"/>
    <w:rsid w:val="00885D2E"/>
    <w:rsid w:val="008864EC"/>
    <w:rsid w:val="008866A2"/>
    <w:rsid w:val="00886FF3"/>
    <w:rsid w:val="00887223"/>
    <w:rsid w:val="008879B9"/>
    <w:rsid w:val="00887E5F"/>
    <w:rsid w:val="0089009C"/>
    <w:rsid w:val="00890453"/>
    <w:rsid w:val="0089177C"/>
    <w:rsid w:val="008924AF"/>
    <w:rsid w:val="00892E26"/>
    <w:rsid w:val="008938F7"/>
    <w:rsid w:val="00893B37"/>
    <w:rsid w:val="00893FEF"/>
    <w:rsid w:val="008940C0"/>
    <w:rsid w:val="00895404"/>
    <w:rsid w:val="008956E8"/>
    <w:rsid w:val="00895E9E"/>
    <w:rsid w:val="00895F3E"/>
    <w:rsid w:val="00897C0A"/>
    <w:rsid w:val="00897D6C"/>
    <w:rsid w:val="008A0182"/>
    <w:rsid w:val="008A0832"/>
    <w:rsid w:val="008A0C81"/>
    <w:rsid w:val="008A1319"/>
    <w:rsid w:val="008A1A81"/>
    <w:rsid w:val="008A1FD2"/>
    <w:rsid w:val="008A22F7"/>
    <w:rsid w:val="008A2999"/>
    <w:rsid w:val="008A2EEE"/>
    <w:rsid w:val="008A3388"/>
    <w:rsid w:val="008A3F5A"/>
    <w:rsid w:val="008A44BC"/>
    <w:rsid w:val="008A471A"/>
    <w:rsid w:val="008A537F"/>
    <w:rsid w:val="008A55DA"/>
    <w:rsid w:val="008A612F"/>
    <w:rsid w:val="008A6306"/>
    <w:rsid w:val="008A6DF8"/>
    <w:rsid w:val="008A74E3"/>
    <w:rsid w:val="008A754A"/>
    <w:rsid w:val="008A79A8"/>
    <w:rsid w:val="008A7A0D"/>
    <w:rsid w:val="008B053F"/>
    <w:rsid w:val="008B0963"/>
    <w:rsid w:val="008B0C6C"/>
    <w:rsid w:val="008B0EDC"/>
    <w:rsid w:val="008B1970"/>
    <w:rsid w:val="008B1F8A"/>
    <w:rsid w:val="008B33EE"/>
    <w:rsid w:val="008B3638"/>
    <w:rsid w:val="008B3A1C"/>
    <w:rsid w:val="008B3F43"/>
    <w:rsid w:val="008B3F63"/>
    <w:rsid w:val="008B42FD"/>
    <w:rsid w:val="008B4530"/>
    <w:rsid w:val="008B475B"/>
    <w:rsid w:val="008B48BA"/>
    <w:rsid w:val="008B4C73"/>
    <w:rsid w:val="008B5538"/>
    <w:rsid w:val="008B55CB"/>
    <w:rsid w:val="008B664C"/>
    <w:rsid w:val="008B6797"/>
    <w:rsid w:val="008B6D73"/>
    <w:rsid w:val="008B6FB7"/>
    <w:rsid w:val="008C15CB"/>
    <w:rsid w:val="008C165F"/>
    <w:rsid w:val="008C3CA6"/>
    <w:rsid w:val="008C41E1"/>
    <w:rsid w:val="008C4922"/>
    <w:rsid w:val="008C5029"/>
    <w:rsid w:val="008C5CB1"/>
    <w:rsid w:val="008C66FF"/>
    <w:rsid w:val="008D0306"/>
    <w:rsid w:val="008D062F"/>
    <w:rsid w:val="008D066A"/>
    <w:rsid w:val="008D15A6"/>
    <w:rsid w:val="008D2625"/>
    <w:rsid w:val="008D2AE4"/>
    <w:rsid w:val="008D2FF0"/>
    <w:rsid w:val="008D3A78"/>
    <w:rsid w:val="008D4F87"/>
    <w:rsid w:val="008D5250"/>
    <w:rsid w:val="008D5F1D"/>
    <w:rsid w:val="008D6472"/>
    <w:rsid w:val="008D69EA"/>
    <w:rsid w:val="008D766B"/>
    <w:rsid w:val="008D7BE9"/>
    <w:rsid w:val="008E087E"/>
    <w:rsid w:val="008E0F11"/>
    <w:rsid w:val="008E282C"/>
    <w:rsid w:val="008E28E8"/>
    <w:rsid w:val="008E2F52"/>
    <w:rsid w:val="008E3033"/>
    <w:rsid w:val="008E3099"/>
    <w:rsid w:val="008E3A6D"/>
    <w:rsid w:val="008E3B63"/>
    <w:rsid w:val="008E6BA4"/>
    <w:rsid w:val="008E6EC0"/>
    <w:rsid w:val="008E717E"/>
    <w:rsid w:val="008E743C"/>
    <w:rsid w:val="008E77BF"/>
    <w:rsid w:val="008E7D08"/>
    <w:rsid w:val="008F0191"/>
    <w:rsid w:val="008F0B8D"/>
    <w:rsid w:val="008F1387"/>
    <w:rsid w:val="008F221F"/>
    <w:rsid w:val="008F3372"/>
    <w:rsid w:val="008F33EF"/>
    <w:rsid w:val="008F3808"/>
    <w:rsid w:val="008F41BE"/>
    <w:rsid w:val="008F46B7"/>
    <w:rsid w:val="008F4823"/>
    <w:rsid w:val="008F4994"/>
    <w:rsid w:val="008F4C51"/>
    <w:rsid w:val="008F4E3E"/>
    <w:rsid w:val="008F6667"/>
    <w:rsid w:val="008F6D14"/>
    <w:rsid w:val="008F719F"/>
    <w:rsid w:val="008F71E6"/>
    <w:rsid w:val="008F72D7"/>
    <w:rsid w:val="009004DE"/>
    <w:rsid w:val="00900515"/>
    <w:rsid w:val="00900C72"/>
    <w:rsid w:val="009011B7"/>
    <w:rsid w:val="00902871"/>
    <w:rsid w:val="0090301D"/>
    <w:rsid w:val="009031FB"/>
    <w:rsid w:val="00903682"/>
    <w:rsid w:val="009040FE"/>
    <w:rsid w:val="00904739"/>
    <w:rsid w:val="009049D1"/>
    <w:rsid w:val="00905959"/>
    <w:rsid w:val="00905F8B"/>
    <w:rsid w:val="009062AF"/>
    <w:rsid w:val="00906E65"/>
    <w:rsid w:val="009078B5"/>
    <w:rsid w:val="0090799E"/>
    <w:rsid w:val="00907C61"/>
    <w:rsid w:val="00907EF4"/>
    <w:rsid w:val="00910CEF"/>
    <w:rsid w:val="0091132F"/>
    <w:rsid w:val="00911BC9"/>
    <w:rsid w:val="00911C33"/>
    <w:rsid w:val="00912033"/>
    <w:rsid w:val="009120C3"/>
    <w:rsid w:val="009120EF"/>
    <w:rsid w:val="00912DA4"/>
    <w:rsid w:val="0091340D"/>
    <w:rsid w:val="00913B96"/>
    <w:rsid w:val="009146A6"/>
    <w:rsid w:val="0091531E"/>
    <w:rsid w:val="00916535"/>
    <w:rsid w:val="00916992"/>
    <w:rsid w:val="009179A7"/>
    <w:rsid w:val="00920181"/>
    <w:rsid w:val="009217D0"/>
    <w:rsid w:val="00922B2C"/>
    <w:rsid w:val="00922C44"/>
    <w:rsid w:val="009235A3"/>
    <w:rsid w:val="00923BE4"/>
    <w:rsid w:val="00923C02"/>
    <w:rsid w:val="00925349"/>
    <w:rsid w:val="00925A25"/>
    <w:rsid w:val="00925BEA"/>
    <w:rsid w:val="009260A6"/>
    <w:rsid w:val="00927283"/>
    <w:rsid w:val="00927348"/>
    <w:rsid w:val="0092751E"/>
    <w:rsid w:val="009300E1"/>
    <w:rsid w:val="00931212"/>
    <w:rsid w:val="0093194D"/>
    <w:rsid w:val="00931B05"/>
    <w:rsid w:val="0093247D"/>
    <w:rsid w:val="00932881"/>
    <w:rsid w:val="0093301A"/>
    <w:rsid w:val="00934EFC"/>
    <w:rsid w:val="00936700"/>
    <w:rsid w:val="009367AE"/>
    <w:rsid w:val="00936E14"/>
    <w:rsid w:val="00940015"/>
    <w:rsid w:val="0094057F"/>
    <w:rsid w:val="009409A3"/>
    <w:rsid w:val="00940C06"/>
    <w:rsid w:val="00941464"/>
    <w:rsid w:val="00942A93"/>
    <w:rsid w:val="00943A4E"/>
    <w:rsid w:val="00943D4F"/>
    <w:rsid w:val="00943F95"/>
    <w:rsid w:val="00944597"/>
    <w:rsid w:val="00944D97"/>
    <w:rsid w:val="0094505F"/>
    <w:rsid w:val="009451F2"/>
    <w:rsid w:val="009463BC"/>
    <w:rsid w:val="0094658A"/>
    <w:rsid w:val="009466A3"/>
    <w:rsid w:val="009466F6"/>
    <w:rsid w:val="00946AD0"/>
    <w:rsid w:val="00947F85"/>
    <w:rsid w:val="00950736"/>
    <w:rsid w:val="009521FC"/>
    <w:rsid w:val="00953A10"/>
    <w:rsid w:val="00953D94"/>
    <w:rsid w:val="00954425"/>
    <w:rsid w:val="009546B8"/>
    <w:rsid w:val="00954C36"/>
    <w:rsid w:val="00954C5F"/>
    <w:rsid w:val="00954D9D"/>
    <w:rsid w:val="00955831"/>
    <w:rsid w:val="009572C8"/>
    <w:rsid w:val="00957C0A"/>
    <w:rsid w:val="00957F81"/>
    <w:rsid w:val="00961244"/>
    <w:rsid w:val="009615C0"/>
    <w:rsid w:val="00962D72"/>
    <w:rsid w:val="00962EA1"/>
    <w:rsid w:val="00962F27"/>
    <w:rsid w:val="0096302F"/>
    <w:rsid w:val="00963528"/>
    <w:rsid w:val="009639F7"/>
    <w:rsid w:val="00963A28"/>
    <w:rsid w:val="00964EF8"/>
    <w:rsid w:val="00964F91"/>
    <w:rsid w:val="00965046"/>
    <w:rsid w:val="009653C1"/>
    <w:rsid w:val="00965CA8"/>
    <w:rsid w:val="00966DF5"/>
    <w:rsid w:val="00967373"/>
    <w:rsid w:val="0097036A"/>
    <w:rsid w:val="009709C8"/>
    <w:rsid w:val="009710EE"/>
    <w:rsid w:val="00972A81"/>
    <w:rsid w:val="00973652"/>
    <w:rsid w:val="00973696"/>
    <w:rsid w:val="009741D6"/>
    <w:rsid w:val="0097425F"/>
    <w:rsid w:val="00977390"/>
    <w:rsid w:val="00982208"/>
    <w:rsid w:val="0098351B"/>
    <w:rsid w:val="009835AA"/>
    <w:rsid w:val="009836DD"/>
    <w:rsid w:val="00983A76"/>
    <w:rsid w:val="00983FA1"/>
    <w:rsid w:val="00984366"/>
    <w:rsid w:val="00984D3E"/>
    <w:rsid w:val="00985612"/>
    <w:rsid w:val="00986B12"/>
    <w:rsid w:val="00986F6E"/>
    <w:rsid w:val="0098709F"/>
    <w:rsid w:val="009873EA"/>
    <w:rsid w:val="009877F9"/>
    <w:rsid w:val="00987860"/>
    <w:rsid w:val="00990809"/>
    <w:rsid w:val="00990E61"/>
    <w:rsid w:val="00991171"/>
    <w:rsid w:val="00991C60"/>
    <w:rsid w:val="00991DF1"/>
    <w:rsid w:val="009927B6"/>
    <w:rsid w:val="009928AF"/>
    <w:rsid w:val="00992939"/>
    <w:rsid w:val="009930AD"/>
    <w:rsid w:val="009931EC"/>
    <w:rsid w:val="00994346"/>
    <w:rsid w:val="00994E18"/>
    <w:rsid w:val="00995666"/>
    <w:rsid w:val="00995AD4"/>
    <w:rsid w:val="009973E0"/>
    <w:rsid w:val="00997639"/>
    <w:rsid w:val="009978BB"/>
    <w:rsid w:val="00997A40"/>
    <w:rsid w:val="00997AAC"/>
    <w:rsid w:val="009A046B"/>
    <w:rsid w:val="009A0D48"/>
    <w:rsid w:val="009A1352"/>
    <w:rsid w:val="009A1DA2"/>
    <w:rsid w:val="009A3604"/>
    <w:rsid w:val="009A36FD"/>
    <w:rsid w:val="009A3BDE"/>
    <w:rsid w:val="009A4A36"/>
    <w:rsid w:val="009A4F64"/>
    <w:rsid w:val="009A58E0"/>
    <w:rsid w:val="009A5BCE"/>
    <w:rsid w:val="009A66B4"/>
    <w:rsid w:val="009A773B"/>
    <w:rsid w:val="009B0062"/>
    <w:rsid w:val="009B172B"/>
    <w:rsid w:val="009B2391"/>
    <w:rsid w:val="009B3554"/>
    <w:rsid w:val="009B39FB"/>
    <w:rsid w:val="009B43A8"/>
    <w:rsid w:val="009B52CA"/>
    <w:rsid w:val="009B53ED"/>
    <w:rsid w:val="009B5E62"/>
    <w:rsid w:val="009B66AB"/>
    <w:rsid w:val="009B696D"/>
    <w:rsid w:val="009B76F5"/>
    <w:rsid w:val="009B77CF"/>
    <w:rsid w:val="009C185C"/>
    <w:rsid w:val="009C19E1"/>
    <w:rsid w:val="009C1BBE"/>
    <w:rsid w:val="009C2011"/>
    <w:rsid w:val="009C2699"/>
    <w:rsid w:val="009C2FA4"/>
    <w:rsid w:val="009C309E"/>
    <w:rsid w:val="009C386F"/>
    <w:rsid w:val="009C3DD8"/>
    <w:rsid w:val="009C3FB1"/>
    <w:rsid w:val="009C5934"/>
    <w:rsid w:val="009C5C30"/>
    <w:rsid w:val="009C5E88"/>
    <w:rsid w:val="009C636B"/>
    <w:rsid w:val="009C664C"/>
    <w:rsid w:val="009C6DCC"/>
    <w:rsid w:val="009C769B"/>
    <w:rsid w:val="009C78C0"/>
    <w:rsid w:val="009D1199"/>
    <w:rsid w:val="009D1457"/>
    <w:rsid w:val="009D14AE"/>
    <w:rsid w:val="009D170F"/>
    <w:rsid w:val="009D1F7F"/>
    <w:rsid w:val="009D2993"/>
    <w:rsid w:val="009D2AA1"/>
    <w:rsid w:val="009D2FAE"/>
    <w:rsid w:val="009D3AFB"/>
    <w:rsid w:val="009D4865"/>
    <w:rsid w:val="009D487E"/>
    <w:rsid w:val="009D5C07"/>
    <w:rsid w:val="009D5D21"/>
    <w:rsid w:val="009D5E00"/>
    <w:rsid w:val="009D6203"/>
    <w:rsid w:val="009D7F36"/>
    <w:rsid w:val="009E15DD"/>
    <w:rsid w:val="009E197A"/>
    <w:rsid w:val="009E27A9"/>
    <w:rsid w:val="009E33AE"/>
    <w:rsid w:val="009E3469"/>
    <w:rsid w:val="009E365E"/>
    <w:rsid w:val="009E396E"/>
    <w:rsid w:val="009E3B4F"/>
    <w:rsid w:val="009E419B"/>
    <w:rsid w:val="009E453F"/>
    <w:rsid w:val="009E5A3E"/>
    <w:rsid w:val="009E5FFD"/>
    <w:rsid w:val="009E6521"/>
    <w:rsid w:val="009E666F"/>
    <w:rsid w:val="009E6A2D"/>
    <w:rsid w:val="009E6C32"/>
    <w:rsid w:val="009E6D30"/>
    <w:rsid w:val="009E6DB1"/>
    <w:rsid w:val="009E76C7"/>
    <w:rsid w:val="009E7C35"/>
    <w:rsid w:val="009E7D5B"/>
    <w:rsid w:val="009F0EEA"/>
    <w:rsid w:val="009F2474"/>
    <w:rsid w:val="009F437A"/>
    <w:rsid w:val="009F475B"/>
    <w:rsid w:val="009F4CE4"/>
    <w:rsid w:val="009F5262"/>
    <w:rsid w:val="009F5662"/>
    <w:rsid w:val="009F67C7"/>
    <w:rsid w:val="009F6E28"/>
    <w:rsid w:val="00A007B9"/>
    <w:rsid w:val="00A01191"/>
    <w:rsid w:val="00A0195A"/>
    <w:rsid w:val="00A0215D"/>
    <w:rsid w:val="00A031A3"/>
    <w:rsid w:val="00A033A9"/>
    <w:rsid w:val="00A033CA"/>
    <w:rsid w:val="00A043E9"/>
    <w:rsid w:val="00A04BA4"/>
    <w:rsid w:val="00A04DFF"/>
    <w:rsid w:val="00A05497"/>
    <w:rsid w:val="00A05633"/>
    <w:rsid w:val="00A05D53"/>
    <w:rsid w:val="00A06120"/>
    <w:rsid w:val="00A06614"/>
    <w:rsid w:val="00A06BBD"/>
    <w:rsid w:val="00A0760B"/>
    <w:rsid w:val="00A078D3"/>
    <w:rsid w:val="00A101A7"/>
    <w:rsid w:val="00A10239"/>
    <w:rsid w:val="00A1119A"/>
    <w:rsid w:val="00A1131E"/>
    <w:rsid w:val="00A1177C"/>
    <w:rsid w:val="00A11B40"/>
    <w:rsid w:val="00A11D46"/>
    <w:rsid w:val="00A128BF"/>
    <w:rsid w:val="00A12D31"/>
    <w:rsid w:val="00A1370A"/>
    <w:rsid w:val="00A14333"/>
    <w:rsid w:val="00A14464"/>
    <w:rsid w:val="00A15490"/>
    <w:rsid w:val="00A156CD"/>
    <w:rsid w:val="00A15956"/>
    <w:rsid w:val="00A16AF7"/>
    <w:rsid w:val="00A16B6C"/>
    <w:rsid w:val="00A17382"/>
    <w:rsid w:val="00A1773D"/>
    <w:rsid w:val="00A17798"/>
    <w:rsid w:val="00A1786E"/>
    <w:rsid w:val="00A1787E"/>
    <w:rsid w:val="00A20406"/>
    <w:rsid w:val="00A20544"/>
    <w:rsid w:val="00A20943"/>
    <w:rsid w:val="00A209F7"/>
    <w:rsid w:val="00A20E1F"/>
    <w:rsid w:val="00A2130D"/>
    <w:rsid w:val="00A21733"/>
    <w:rsid w:val="00A22168"/>
    <w:rsid w:val="00A22A6B"/>
    <w:rsid w:val="00A2348E"/>
    <w:rsid w:val="00A23780"/>
    <w:rsid w:val="00A23B30"/>
    <w:rsid w:val="00A23F61"/>
    <w:rsid w:val="00A24020"/>
    <w:rsid w:val="00A25B26"/>
    <w:rsid w:val="00A25D21"/>
    <w:rsid w:val="00A26460"/>
    <w:rsid w:val="00A26FE6"/>
    <w:rsid w:val="00A2744E"/>
    <w:rsid w:val="00A30619"/>
    <w:rsid w:val="00A30C72"/>
    <w:rsid w:val="00A30E9F"/>
    <w:rsid w:val="00A31234"/>
    <w:rsid w:val="00A3145B"/>
    <w:rsid w:val="00A31622"/>
    <w:rsid w:val="00A31DB2"/>
    <w:rsid w:val="00A32428"/>
    <w:rsid w:val="00A325B2"/>
    <w:rsid w:val="00A32AD2"/>
    <w:rsid w:val="00A3353A"/>
    <w:rsid w:val="00A33B06"/>
    <w:rsid w:val="00A34012"/>
    <w:rsid w:val="00A34066"/>
    <w:rsid w:val="00A34303"/>
    <w:rsid w:val="00A3454C"/>
    <w:rsid w:val="00A34A76"/>
    <w:rsid w:val="00A34C22"/>
    <w:rsid w:val="00A35C44"/>
    <w:rsid w:val="00A360B2"/>
    <w:rsid w:val="00A363C8"/>
    <w:rsid w:val="00A36598"/>
    <w:rsid w:val="00A36BEE"/>
    <w:rsid w:val="00A3740A"/>
    <w:rsid w:val="00A37A6D"/>
    <w:rsid w:val="00A40399"/>
    <w:rsid w:val="00A40404"/>
    <w:rsid w:val="00A40577"/>
    <w:rsid w:val="00A40609"/>
    <w:rsid w:val="00A4066F"/>
    <w:rsid w:val="00A4120B"/>
    <w:rsid w:val="00A41263"/>
    <w:rsid w:val="00A41610"/>
    <w:rsid w:val="00A4202B"/>
    <w:rsid w:val="00A4240D"/>
    <w:rsid w:val="00A432E4"/>
    <w:rsid w:val="00A43DF0"/>
    <w:rsid w:val="00A43EB3"/>
    <w:rsid w:val="00A44F5F"/>
    <w:rsid w:val="00A44F7A"/>
    <w:rsid w:val="00A45C1E"/>
    <w:rsid w:val="00A46542"/>
    <w:rsid w:val="00A47A60"/>
    <w:rsid w:val="00A47C70"/>
    <w:rsid w:val="00A503D3"/>
    <w:rsid w:val="00A50E69"/>
    <w:rsid w:val="00A5115C"/>
    <w:rsid w:val="00A5147B"/>
    <w:rsid w:val="00A51490"/>
    <w:rsid w:val="00A528E9"/>
    <w:rsid w:val="00A529D7"/>
    <w:rsid w:val="00A52E4C"/>
    <w:rsid w:val="00A54170"/>
    <w:rsid w:val="00A544C3"/>
    <w:rsid w:val="00A54A99"/>
    <w:rsid w:val="00A54EDD"/>
    <w:rsid w:val="00A558B9"/>
    <w:rsid w:val="00A559B3"/>
    <w:rsid w:val="00A55DD4"/>
    <w:rsid w:val="00A57251"/>
    <w:rsid w:val="00A5749E"/>
    <w:rsid w:val="00A5775A"/>
    <w:rsid w:val="00A6060D"/>
    <w:rsid w:val="00A606D8"/>
    <w:rsid w:val="00A609CA"/>
    <w:rsid w:val="00A61CE4"/>
    <w:rsid w:val="00A62125"/>
    <w:rsid w:val="00A621CD"/>
    <w:rsid w:val="00A624AA"/>
    <w:rsid w:val="00A625F8"/>
    <w:rsid w:val="00A62609"/>
    <w:rsid w:val="00A626FF"/>
    <w:rsid w:val="00A62FBE"/>
    <w:rsid w:val="00A63606"/>
    <w:rsid w:val="00A64242"/>
    <w:rsid w:val="00A64790"/>
    <w:rsid w:val="00A64B37"/>
    <w:rsid w:val="00A657EF"/>
    <w:rsid w:val="00A65807"/>
    <w:rsid w:val="00A66610"/>
    <w:rsid w:val="00A66938"/>
    <w:rsid w:val="00A708A1"/>
    <w:rsid w:val="00A70FAC"/>
    <w:rsid w:val="00A7208C"/>
    <w:rsid w:val="00A72143"/>
    <w:rsid w:val="00A725BF"/>
    <w:rsid w:val="00A73BFA"/>
    <w:rsid w:val="00A73C68"/>
    <w:rsid w:val="00A75159"/>
    <w:rsid w:val="00A7569F"/>
    <w:rsid w:val="00A76B2B"/>
    <w:rsid w:val="00A76B3C"/>
    <w:rsid w:val="00A76FA7"/>
    <w:rsid w:val="00A777D5"/>
    <w:rsid w:val="00A802E8"/>
    <w:rsid w:val="00A80302"/>
    <w:rsid w:val="00A80415"/>
    <w:rsid w:val="00A80B4F"/>
    <w:rsid w:val="00A81567"/>
    <w:rsid w:val="00A81A00"/>
    <w:rsid w:val="00A81F67"/>
    <w:rsid w:val="00A83741"/>
    <w:rsid w:val="00A8428D"/>
    <w:rsid w:val="00A84ABC"/>
    <w:rsid w:val="00A84E88"/>
    <w:rsid w:val="00A853D3"/>
    <w:rsid w:val="00A85EF9"/>
    <w:rsid w:val="00A874B6"/>
    <w:rsid w:val="00A8757C"/>
    <w:rsid w:val="00A90A30"/>
    <w:rsid w:val="00A9111F"/>
    <w:rsid w:val="00A91B1B"/>
    <w:rsid w:val="00A93029"/>
    <w:rsid w:val="00A93536"/>
    <w:rsid w:val="00A941B2"/>
    <w:rsid w:val="00AA0F0D"/>
    <w:rsid w:val="00AA1156"/>
    <w:rsid w:val="00AA2E21"/>
    <w:rsid w:val="00AA3E45"/>
    <w:rsid w:val="00AA3F10"/>
    <w:rsid w:val="00AA4604"/>
    <w:rsid w:val="00AA4891"/>
    <w:rsid w:val="00AA4B09"/>
    <w:rsid w:val="00AA5277"/>
    <w:rsid w:val="00AA6212"/>
    <w:rsid w:val="00AA65FD"/>
    <w:rsid w:val="00AA6620"/>
    <w:rsid w:val="00AA734D"/>
    <w:rsid w:val="00AA7398"/>
    <w:rsid w:val="00AA73E5"/>
    <w:rsid w:val="00AA748C"/>
    <w:rsid w:val="00AA75CC"/>
    <w:rsid w:val="00AB122C"/>
    <w:rsid w:val="00AB1244"/>
    <w:rsid w:val="00AB12EB"/>
    <w:rsid w:val="00AB24DA"/>
    <w:rsid w:val="00AB255D"/>
    <w:rsid w:val="00AB3F15"/>
    <w:rsid w:val="00AB44D7"/>
    <w:rsid w:val="00AB5E1C"/>
    <w:rsid w:val="00AB64BD"/>
    <w:rsid w:val="00AB784D"/>
    <w:rsid w:val="00AB7A55"/>
    <w:rsid w:val="00AC0FAB"/>
    <w:rsid w:val="00AC16AD"/>
    <w:rsid w:val="00AC1D2A"/>
    <w:rsid w:val="00AC28B5"/>
    <w:rsid w:val="00AC2EBA"/>
    <w:rsid w:val="00AC3916"/>
    <w:rsid w:val="00AC3978"/>
    <w:rsid w:val="00AC3C2F"/>
    <w:rsid w:val="00AC3DF8"/>
    <w:rsid w:val="00AC4B88"/>
    <w:rsid w:val="00AC4EA8"/>
    <w:rsid w:val="00AC4EC2"/>
    <w:rsid w:val="00AD1068"/>
    <w:rsid w:val="00AD1839"/>
    <w:rsid w:val="00AD2FE7"/>
    <w:rsid w:val="00AD353C"/>
    <w:rsid w:val="00AD3984"/>
    <w:rsid w:val="00AD3A14"/>
    <w:rsid w:val="00AD3B3F"/>
    <w:rsid w:val="00AD3DFA"/>
    <w:rsid w:val="00AD476A"/>
    <w:rsid w:val="00AD48CF"/>
    <w:rsid w:val="00AD4921"/>
    <w:rsid w:val="00AD53C4"/>
    <w:rsid w:val="00AD5C41"/>
    <w:rsid w:val="00AD5CDA"/>
    <w:rsid w:val="00AD6604"/>
    <w:rsid w:val="00AD6BFD"/>
    <w:rsid w:val="00AD7E36"/>
    <w:rsid w:val="00AE06FF"/>
    <w:rsid w:val="00AE160D"/>
    <w:rsid w:val="00AE16B7"/>
    <w:rsid w:val="00AE177D"/>
    <w:rsid w:val="00AE18FF"/>
    <w:rsid w:val="00AE2438"/>
    <w:rsid w:val="00AE2802"/>
    <w:rsid w:val="00AE320C"/>
    <w:rsid w:val="00AE34CF"/>
    <w:rsid w:val="00AE357A"/>
    <w:rsid w:val="00AE3650"/>
    <w:rsid w:val="00AE4671"/>
    <w:rsid w:val="00AE4FB8"/>
    <w:rsid w:val="00AE5AC6"/>
    <w:rsid w:val="00AE5D1C"/>
    <w:rsid w:val="00AE6049"/>
    <w:rsid w:val="00AE6D1D"/>
    <w:rsid w:val="00AE7162"/>
    <w:rsid w:val="00AE7194"/>
    <w:rsid w:val="00AE79B1"/>
    <w:rsid w:val="00AE7A70"/>
    <w:rsid w:val="00AE7BAC"/>
    <w:rsid w:val="00AF1830"/>
    <w:rsid w:val="00AF1F6A"/>
    <w:rsid w:val="00AF1FB9"/>
    <w:rsid w:val="00AF1FCE"/>
    <w:rsid w:val="00AF2266"/>
    <w:rsid w:val="00AF2461"/>
    <w:rsid w:val="00AF296B"/>
    <w:rsid w:val="00AF4341"/>
    <w:rsid w:val="00AF4AE0"/>
    <w:rsid w:val="00AF56FA"/>
    <w:rsid w:val="00AF5AD8"/>
    <w:rsid w:val="00AF5CEC"/>
    <w:rsid w:val="00AF5E21"/>
    <w:rsid w:val="00AF6772"/>
    <w:rsid w:val="00AF67F8"/>
    <w:rsid w:val="00AF6D1F"/>
    <w:rsid w:val="00AF75A6"/>
    <w:rsid w:val="00AF7DA4"/>
    <w:rsid w:val="00AF7F5C"/>
    <w:rsid w:val="00B000E7"/>
    <w:rsid w:val="00B004A9"/>
    <w:rsid w:val="00B0069B"/>
    <w:rsid w:val="00B02B73"/>
    <w:rsid w:val="00B02F93"/>
    <w:rsid w:val="00B03274"/>
    <w:rsid w:val="00B037E6"/>
    <w:rsid w:val="00B03DE8"/>
    <w:rsid w:val="00B04D11"/>
    <w:rsid w:val="00B04F64"/>
    <w:rsid w:val="00B05330"/>
    <w:rsid w:val="00B05EC6"/>
    <w:rsid w:val="00B06C41"/>
    <w:rsid w:val="00B06FD7"/>
    <w:rsid w:val="00B072AB"/>
    <w:rsid w:val="00B0787E"/>
    <w:rsid w:val="00B07AF6"/>
    <w:rsid w:val="00B07BF6"/>
    <w:rsid w:val="00B10053"/>
    <w:rsid w:val="00B10A3A"/>
    <w:rsid w:val="00B10B5A"/>
    <w:rsid w:val="00B10C88"/>
    <w:rsid w:val="00B10F24"/>
    <w:rsid w:val="00B113BB"/>
    <w:rsid w:val="00B11AC5"/>
    <w:rsid w:val="00B11C3F"/>
    <w:rsid w:val="00B129D6"/>
    <w:rsid w:val="00B12A32"/>
    <w:rsid w:val="00B12E57"/>
    <w:rsid w:val="00B13A14"/>
    <w:rsid w:val="00B13DFD"/>
    <w:rsid w:val="00B1409A"/>
    <w:rsid w:val="00B1479F"/>
    <w:rsid w:val="00B14E3C"/>
    <w:rsid w:val="00B152A2"/>
    <w:rsid w:val="00B15300"/>
    <w:rsid w:val="00B158C1"/>
    <w:rsid w:val="00B15ACE"/>
    <w:rsid w:val="00B160F0"/>
    <w:rsid w:val="00B17154"/>
    <w:rsid w:val="00B17B46"/>
    <w:rsid w:val="00B20045"/>
    <w:rsid w:val="00B202E3"/>
    <w:rsid w:val="00B206A9"/>
    <w:rsid w:val="00B20709"/>
    <w:rsid w:val="00B20E64"/>
    <w:rsid w:val="00B2101B"/>
    <w:rsid w:val="00B21085"/>
    <w:rsid w:val="00B21932"/>
    <w:rsid w:val="00B21C38"/>
    <w:rsid w:val="00B21CDF"/>
    <w:rsid w:val="00B22F9A"/>
    <w:rsid w:val="00B2346E"/>
    <w:rsid w:val="00B236D6"/>
    <w:rsid w:val="00B23A9C"/>
    <w:rsid w:val="00B23E2B"/>
    <w:rsid w:val="00B241E5"/>
    <w:rsid w:val="00B2497E"/>
    <w:rsid w:val="00B2509E"/>
    <w:rsid w:val="00B25133"/>
    <w:rsid w:val="00B25534"/>
    <w:rsid w:val="00B25A37"/>
    <w:rsid w:val="00B25E3C"/>
    <w:rsid w:val="00B26E15"/>
    <w:rsid w:val="00B270B3"/>
    <w:rsid w:val="00B2763C"/>
    <w:rsid w:val="00B30017"/>
    <w:rsid w:val="00B30548"/>
    <w:rsid w:val="00B30AE6"/>
    <w:rsid w:val="00B30B67"/>
    <w:rsid w:val="00B30BF8"/>
    <w:rsid w:val="00B31215"/>
    <w:rsid w:val="00B31269"/>
    <w:rsid w:val="00B325E2"/>
    <w:rsid w:val="00B3302E"/>
    <w:rsid w:val="00B33AB3"/>
    <w:rsid w:val="00B34043"/>
    <w:rsid w:val="00B34257"/>
    <w:rsid w:val="00B3499D"/>
    <w:rsid w:val="00B34E22"/>
    <w:rsid w:val="00B36403"/>
    <w:rsid w:val="00B36B18"/>
    <w:rsid w:val="00B3765A"/>
    <w:rsid w:val="00B37AE6"/>
    <w:rsid w:val="00B40CAB"/>
    <w:rsid w:val="00B41701"/>
    <w:rsid w:val="00B41836"/>
    <w:rsid w:val="00B428A3"/>
    <w:rsid w:val="00B43145"/>
    <w:rsid w:val="00B4320A"/>
    <w:rsid w:val="00B432A0"/>
    <w:rsid w:val="00B44739"/>
    <w:rsid w:val="00B44C8C"/>
    <w:rsid w:val="00B44DEE"/>
    <w:rsid w:val="00B45B5F"/>
    <w:rsid w:val="00B462F0"/>
    <w:rsid w:val="00B4636D"/>
    <w:rsid w:val="00B46938"/>
    <w:rsid w:val="00B46D9D"/>
    <w:rsid w:val="00B46DBA"/>
    <w:rsid w:val="00B47197"/>
    <w:rsid w:val="00B507E2"/>
    <w:rsid w:val="00B508EB"/>
    <w:rsid w:val="00B50D9C"/>
    <w:rsid w:val="00B5159C"/>
    <w:rsid w:val="00B515F5"/>
    <w:rsid w:val="00B523A1"/>
    <w:rsid w:val="00B531E5"/>
    <w:rsid w:val="00B53D46"/>
    <w:rsid w:val="00B5494D"/>
    <w:rsid w:val="00B549D2"/>
    <w:rsid w:val="00B55577"/>
    <w:rsid w:val="00B55D18"/>
    <w:rsid w:val="00B55D85"/>
    <w:rsid w:val="00B561C4"/>
    <w:rsid w:val="00B56762"/>
    <w:rsid w:val="00B57263"/>
    <w:rsid w:val="00B60A45"/>
    <w:rsid w:val="00B60A5E"/>
    <w:rsid w:val="00B60DCB"/>
    <w:rsid w:val="00B60FE2"/>
    <w:rsid w:val="00B61182"/>
    <w:rsid w:val="00B636E9"/>
    <w:rsid w:val="00B63F52"/>
    <w:rsid w:val="00B63FA5"/>
    <w:rsid w:val="00B64ED9"/>
    <w:rsid w:val="00B65529"/>
    <w:rsid w:val="00B66033"/>
    <w:rsid w:val="00B664FE"/>
    <w:rsid w:val="00B6678B"/>
    <w:rsid w:val="00B669F3"/>
    <w:rsid w:val="00B66BAB"/>
    <w:rsid w:val="00B6720B"/>
    <w:rsid w:val="00B67303"/>
    <w:rsid w:val="00B676EB"/>
    <w:rsid w:val="00B67A3C"/>
    <w:rsid w:val="00B705F6"/>
    <w:rsid w:val="00B70D59"/>
    <w:rsid w:val="00B713B8"/>
    <w:rsid w:val="00B71928"/>
    <w:rsid w:val="00B71A73"/>
    <w:rsid w:val="00B71CD3"/>
    <w:rsid w:val="00B71F97"/>
    <w:rsid w:val="00B7202D"/>
    <w:rsid w:val="00B7288A"/>
    <w:rsid w:val="00B72A9A"/>
    <w:rsid w:val="00B72AD1"/>
    <w:rsid w:val="00B7383A"/>
    <w:rsid w:val="00B73AA5"/>
    <w:rsid w:val="00B73F0B"/>
    <w:rsid w:val="00B74036"/>
    <w:rsid w:val="00B745F2"/>
    <w:rsid w:val="00B7487D"/>
    <w:rsid w:val="00B748A9"/>
    <w:rsid w:val="00B75666"/>
    <w:rsid w:val="00B75D53"/>
    <w:rsid w:val="00B76A47"/>
    <w:rsid w:val="00B76F28"/>
    <w:rsid w:val="00B7752B"/>
    <w:rsid w:val="00B7779A"/>
    <w:rsid w:val="00B80482"/>
    <w:rsid w:val="00B80D52"/>
    <w:rsid w:val="00B824AA"/>
    <w:rsid w:val="00B83DC0"/>
    <w:rsid w:val="00B840ED"/>
    <w:rsid w:val="00B8420D"/>
    <w:rsid w:val="00B84663"/>
    <w:rsid w:val="00B85DC2"/>
    <w:rsid w:val="00B861EF"/>
    <w:rsid w:val="00B86900"/>
    <w:rsid w:val="00B86BA3"/>
    <w:rsid w:val="00B8767F"/>
    <w:rsid w:val="00B8798C"/>
    <w:rsid w:val="00B90D1B"/>
    <w:rsid w:val="00B90FC9"/>
    <w:rsid w:val="00B9174B"/>
    <w:rsid w:val="00B92164"/>
    <w:rsid w:val="00B921F1"/>
    <w:rsid w:val="00B92534"/>
    <w:rsid w:val="00B927C8"/>
    <w:rsid w:val="00B92E4F"/>
    <w:rsid w:val="00B934D7"/>
    <w:rsid w:val="00B9428C"/>
    <w:rsid w:val="00B96F07"/>
    <w:rsid w:val="00B974D4"/>
    <w:rsid w:val="00B97594"/>
    <w:rsid w:val="00B97D13"/>
    <w:rsid w:val="00BA0617"/>
    <w:rsid w:val="00BA0871"/>
    <w:rsid w:val="00BA0B6A"/>
    <w:rsid w:val="00BA181E"/>
    <w:rsid w:val="00BA19E1"/>
    <w:rsid w:val="00BA1BDB"/>
    <w:rsid w:val="00BA25BC"/>
    <w:rsid w:val="00BA26CA"/>
    <w:rsid w:val="00BA2C01"/>
    <w:rsid w:val="00BA334B"/>
    <w:rsid w:val="00BA34D9"/>
    <w:rsid w:val="00BA3C71"/>
    <w:rsid w:val="00BA467E"/>
    <w:rsid w:val="00BA499F"/>
    <w:rsid w:val="00BA4E1C"/>
    <w:rsid w:val="00BA53CE"/>
    <w:rsid w:val="00BA5B44"/>
    <w:rsid w:val="00BA6D83"/>
    <w:rsid w:val="00BA6DD0"/>
    <w:rsid w:val="00BA6F3B"/>
    <w:rsid w:val="00BA7415"/>
    <w:rsid w:val="00BA7519"/>
    <w:rsid w:val="00BA78AA"/>
    <w:rsid w:val="00BA7A64"/>
    <w:rsid w:val="00BA7BE9"/>
    <w:rsid w:val="00BA7C4F"/>
    <w:rsid w:val="00BB0635"/>
    <w:rsid w:val="00BB0E6A"/>
    <w:rsid w:val="00BB1BF2"/>
    <w:rsid w:val="00BB20C4"/>
    <w:rsid w:val="00BB28C3"/>
    <w:rsid w:val="00BB299C"/>
    <w:rsid w:val="00BB2F73"/>
    <w:rsid w:val="00BB3397"/>
    <w:rsid w:val="00BB3F8C"/>
    <w:rsid w:val="00BB49D0"/>
    <w:rsid w:val="00BB4EC5"/>
    <w:rsid w:val="00BB5297"/>
    <w:rsid w:val="00BB6CAC"/>
    <w:rsid w:val="00BB6EB3"/>
    <w:rsid w:val="00BB7819"/>
    <w:rsid w:val="00BC0519"/>
    <w:rsid w:val="00BC0A2F"/>
    <w:rsid w:val="00BC2046"/>
    <w:rsid w:val="00BC2109"/>
    <w:rsid w:val="00BC2127"/>
    <w:rsid w:val="00BC27E1"/>
    <w:rsid w:val="00BC2855"/>
    <w:rsid w:val="00BC2FF1"/>
    <w:rsid w:val="00BC3270"/>
    <w:rsid w:val="00BC3647"/>
    <w:rsid w:val="00BC394F"/>
    <w:rsid w:val="00BC472A"/>
    <w:rsid w:val="00BC53CE"/>
    <w:rsid w:val="00BC584B"/>
    <w:rsid w:val="00BC617E"/>
    <w:rsid w:val="00BC67C9"/>
    <w:rsid w:val="00BC67F1"/>
    <w:rsid w:val="00BC7BF0"/>
    <w:rsid w:val="00BC7C92"/>
    <w:rsid w:val="00BC7CA1"/>
    <w:rsid w:val="00BD00EB"/>
    <w:rsid w:val="00BD0C27"/>
    <w:rsid w:val="00BD15EE"/>
    <w:rsid w:val="00BD2776"/>
    <w:rsid w:val="00BD4DD2"/>
    <w:rsid w:val="00BD4E8F"/>
    <w:rsid w:val="00BD606A"/>
    <w:rsid w:val="00BD6135"/>
    <w:rsid w:val="00BD62EF"/>
    <w:rsid w:val="00BD6B4B"/>
    <w:rsid w:val="00BD7292"/>
    <w:rsid w:val="00BD7745"/>
    <w:rsid w:val="00BD7753"/>
    <w:rsid w:val="00BD7A36"/>
    <w:rsid w:val="00BE03C0"/>
    <w:rsid w:val="00BE0CD8"/>
    <w:rsid w:val="00BE0D34"/>
    <w:rsid w:val="00BE0E5F"/>
    <w:rsid w:val="00BE16A1"/>
    <w:rsid w:val="00BE1907"/>
    <w:rsid w:val="00BE2B3E"/>
    <w:rsid w:val="00BE34C2"/>
    <w:rsid w:val="00BE386F"/>
    <w:rsid w:val="00BE3F0D"/>
    <w:rsid w:val="00BE4AF3"/>
    <w:rsid w:val="00BE57B9"/>
    <w:rsid w:val="00BE5E62"/>
    <w:rsid w:val="00BE6630"/>
    <w:rsid w:val="00BE6729"/>
    <w:rsid w:val="00BE7003"/>
    <w:rsid w:val="00BE7663"/>
    <w:rsid w:val="00BF09AC"/>
    <w:rsid w:val="00BF0A1B"/>
    <w:rsid w:val="00BF0ACD"/>
    <w:rsid w:val="00BF1745"/>
    <w:rsid w:val="00BF1DB9"/>
    <w:rsid w:val="00BF2815"/>
    <w:rsid w:val="00BF36B1"/>
    <w:rsid w:val="00BF3DB9"/>
    <w:rsid w:val="00BF4316"/>
    <w:rsid w:val="00BF4B05"/>
    <w:rsid w:val="00BF50DB"/>
    <w:rsid w:val="00BF5F4F"/>
    <w:rsid w:val="00BF6B8F"/>
    <w:rsid w:val="00BF79A7"/>
    <w:rsid w:val="00BF7A1E"/>
    <w:rsid w:val="00C00136"/>
    <w:rsid w:val="00C00CB8"/>
    <w:rsid w:val="00C01398"/>
    <w:rsid w:val="00C01C31"/>
    <w:rsid w:val="00C023AB"/>
    <w:rsid w:val="00C02632"/>
    <w:rsid w:val="00C034F9"/>
    <w:rsid w:val="00C04AFD"/>
    <w:rsid w:val="00C05A16"/>
    <w:rsid w:val="00C05C19"/>
    <w:rsid w:val="00C06A90"/>
    <w:rsid w:val="00C06DE1"/>
    <w:rsid w:val="00C07B1A"/>
    <w:rsid w:val="00C07E1E"/>
    <w:rsid w:val="00C104FA"/>
    <w:rsid w:val="00C1053C"/>
    <w:rsid w:val="00C1065A"/>
    <w:rsid w:val="00C10C7B"/>
    <w:rsid w:val="00C1183C"/>
    <w:rsid w:val="00C128CE"/>
    <w:rsid w:val="00C13592"/>
    <w:rsid w:val="00C13B67"/>
    <w:rsid w:val="00C1490B"/>
    <w:rsid w:val="00C14A86"/>
    <w:rsid w:val="00C1530F"/>
    <w:rsid w:val="00C15522"/>
    <w:rsid w:val="00C15C4B"/>
    <w:rsid w:val="00C16AF9"/>
    <w:rsid w:val="00C17174"/>
    <w:rsid w:val="00C171F1"/>
    <w:rsid w:val="00C17BDE"/>
    <w:rsid w:val="00C207EF"/>
    <w:rsid w:val="00C20A0D"/>
    <w:rsid w:val="00C2170A"/>
    <w:rsid w:val="00C2208A"/>
    <w:rsid w:val="00C22986"/>
    <w:rsid w:val="00C22CDE"/>
    <w:rsid w:val="00C22E58"/>
    <w:rsid w:val="00C2385F"/>
    <w:rsid w:val="00C2459F"/>
    <w:rsid w:val="00C25106"/>
    <w:rsid w:val="00C25128"/>
    <w:rsid w:val="00C25298"/>
    <w:rsid w:val="00C254D3"/>
    <w:rsid w:val="00C25EA6"/>
    <w:rsid w:val="00C264F2"/>
    <w:rsid w:val="00C272E5"/>
    <w:rsid w:val="00C272E9"/>
    <w:rsid w:val="00C277D6"/>
    <w:rsid w:val="00C27C0B"/>
    <w:rsid w:val="00C30043"/>
    <w:rsid w:val="00C30641"/>
    <w:rsid w:val="00C30788"/>
    <w:rsid w:val="00C30BBC"/>
    <w:rsid w:val="00C311B9"/>
    <w:rsid w:val="00C313B7"/>
    <w:rsid w:val="00C31480"/>
    <w:rsid w:val="00C3167E"/>
    <w:rsid w:val="00C316B0"/>
    <w:rsid w:val="00C3226C"/>
    <w:rsid w:val="00C329FC"/>
    <w:rsid w:val="00C331BC"/>
    <w:rsid w:val="00C34D47"/>
    <w:rsid w:val="00C35460"/>
    <w:rsid w:val="00C362AF"/>
    <w:rsid w:val="00C365BE"/>
    <w:rsid w:val="00C372B5"/>
    <w:rsid w:val="00C3790C"/>
    <w:rsid w:val="00C4040F"/>
    <w:rsid w:val="00C40CE5"/>
    <w:rsid w:val="00C40FCC"/>
    <w:rsid w:val="00C4118E"/>
    <w:rsid w:val="00C422F0"/>
    <w:rsid w:val="00C4244A"/>
    <w:rsid w:val="00C429CE"/>
    <w:rsid w:val="00C42D54"/>
    <w:rsid w:val="00C43353"/>
    <w:rsid w:val="00C43DD6"/>
    <w:rsid w:val="00C4443D"/>
    <w:rsid w:val="00C44F7B"/>
    <w:rsid w:val="00C451CE"/>
    <w:rsid w:val="00C45DA2"/>
    <w:rsid w:val="00C4626A"/>
    <w:rsid w:val="00C46761"/>
    <w:rsid w:val="00C46AC4"/>
    <w:rsid w:val="00C4796D"/>
    <w:rsid w:val="00C47C19"/>
    <w:rsid w:val="00C47F2B"/>
    <w:rsid w:val="00C500EE"/>
    <w:rsid w:val="00C501D5"/>
    <w:rsid w:val="00C503A0"/>
    <w:rsid w:val="00C503E0"/>
    <w:rsid w:val="00C507BD"/>
    <w:rsid w:val="00C50982"/>
    <w:rsid w:val="00C50C80"/>
    <w:rsid w:val="00C513A9"/>
    <w:rsid w:val="00C51A93"/>
    <w:rsid w:val="00C51BA4"/>
    <w:rsid w:val="00C52D2D"/>
    <w:rsid w:val="00C52FBE"/>
    <w:rsid w:val="00C530B8"/>
    <w:rsid w:val="00C53484"/>
    <w:rsid w:val="00C53E0F"/>
    <w:rsid w:val="00C53EFE"/>
    <w:rsid w:val="00C5418D"/>
    <w:rsid w:val="00C54515"/>
    <w:rsid w:val="00C54668"/>
    <w:rsid w:val="00C55925"/>
    <w:rsid w:val="00C55FB9"/>
    <w:rsid w:val="00C56540"/>
    <w:rsid w:val="00C565A8"/>
    <w:rsid w:val="00C5691D"/>
    <w:rsid w:val="00C57189"/>
    <w:rsid w:val="00C5748C"/>
    <w:rsid w:val="00C57D16"/>
    <w:rsid w:val="00C57D74"/>
    <w:rsid w:val="00C60488"/>
    <w:rsid w:val="00C605DA"/>
    <w:rsid w:val="00C60B94"/>
    <w:rsid w:val="00C6126E"/>
    <w:rsid w:val="00C61585"/>
    <w:rsid w:val="00C618BD"/>
    <w:rsid w:val="00C61A9B"/>
    <w:rsid w:val="00C61D96"/>
    <w:rsid w:val="00C6299B"/>
    <w:rsid w:val="00C62A40"/>
    <w:rsid w:val="00C62A71"/>
    <w:rsid w:val="00C63058"/>
    <w:rsid w:val="00C6313B"/>
    <w:rsid w:val="00C634D5"/>
    <w:rsid w:val="00C634E3"/>
    <w:rsid w:val="00C639F6"/>
    <w:rsid w:val="00C63AA2"/>
    <w:rsid w:val="00C6417A"/>
    <w:rsid w:val="00C64341"/>
    <w:rsid w:val="00C64AE6"/>
    <w:rsid w:val="00C6537C"/>
    <w:rsid w:val="00C655B0"/>
    <w:rsid w:val="00C655F0"/>
    <w:rsid w:val="00C65A31"/>
    <w:rsid w:val="00C667FA"/>
    <w:rsid w:val="00C6770F"/>
    <w:rsid w:val="00C70182"/>
    <w:rsid w:val="00C7053B"/>
    <w:rsid w:val="00C717AC"/>
    <w:rsid w:val="00C7183B"/>
    <w:rsid w:val="00C73D5E"/>
    <w:rsid w:val="00C73E20"/>
    <w:rsid w:val="00C740C3"/>
    <w:rsid w:val="00C74116"/>
    <w:rsid w:val="00C75563"/>
    <w:rsid w:val="00C7605A"/>
    <w:rsid w:val="00C769B8"/>
    <w:rsid w:val="00C76ABF"/>
    <w:rsid w:val="00C80EB8"/>
    <w:rsid w:val="00C814B7"/>
    <w:rsid w:val="00C815E8"/>
    <w:rsid w:val="00C81A66"/>
    <w:rsid w:val="00C820B5"/>
    <w:rsid w:val="00C82961"/>
    <w:rsid w:val="00C82B15"/>
    <w:rsid w:val="00C82D47"/>
    <w:rsid w:val="00C840E8"/>
    <w:rsid w:val="00C85E47"/>
    <w:rsid w:val="00C86C06"/>
    <w:rsid w:val="00C86C64"/>
    <w:rsid w:val="00C86F8F"/>
    <w:rsid w:val="00C8728C"/>
    <w:rsid w:val="00C873C3"/>
    <w:rsid w:val="00C90690"/>
    <w:rsid w:val="00C908EF"/>
    <w:rsid w:val="00C91AC3"/>
    <w:rsid w:val="00C91B2D"/>
    <w:rsid w:val="00C92E35"/>
    <w:rsid w:val="00C93ACD"/>
    <w:rsid w:val="00C93B03"/>
    <w:rsid w:val="00C940E6"/>
    <w:rsid w:val="00C9419E"/>
    <w:rsid w:val="00C942EF"/>
    <w:rsid w:val="00C94CC0"/>
    <w:rsid w:val="00C951D8"/>
    <w:rsid w:val="00C96022"/>
    <w:rsid w:val="00C962C5"/>
    <w:rsid w:val="00C96555"/>
    <w:rsid w:val="00C97A95"/>
    <w:rsid w:val="00CA010F"/>
    <w:rsid w:val="00CA058C"/>
    <w:rsid w:val="00CA0F0A"/>
    <w:rsid w:val="00CA14F0"/>
    <w:rsid w:val="00CA16E0"/>
    <w:rsid w:val="00CA1F31"/>
    <w:rsid w:val="00CA22FC"/>
    <w:rsid w:val="00CA347C"/>
    <w:rsid w:val="00CA3974"/>
    <w:rsid w:val="00CA3D9E"/>
    <w:rsid w:val="00CA4AFF"/>
    <w:rsid w:val="00CA4C1A"/>
    <w:rsid w:val="00CA5277"/>
    <w:rsid w:val="00CA5565"/>
    <w:rsid w:val="00CA55F4"/>
    <w:rsid w:val="00CA5CCB"/>
    <w:rsid w:val="00CA75F4"/>
    <w:rsid w:val="00CA76D8"/>
    <w:rsid w:val="00CB0947"/>
    <w:rsid w:val="00CB10F2"/>
    <w:rsid w:val="00CB24DB"/>
    <w:rsid w:val="00CB24EA"/>
    <w:rsid w:val="00CB2D14"/>
    <w:rsid w:val="00CB3496"/>
    <w:rsid w:val="00CB385A"/>
    <w:rsid w:val="00CB4041"/>
    <w:rsid w:val="00CB45C6"/>
    <w:rsid w:val="00CB48DE"/>
    <w:rsid w:val="00CB5113"/>
    <w:rsid w:val="00CB551A"/>
    <w:rsid w:val="00CB6CFD"/>
    <w:rsid w:val="00CB7280"/>
    <w:rsid w:val="00CB7539"/>
    <w:rsid w:val="00CB757C"/>
    <w:rsid w:val="00CB7894"/>
    <w:rsid w:val="00CB78CD"/>
    <w:rsid w:val="00CB7F2A"/>
    <w:rsid w:val="00CC012E"/>
    <w:rsid w:val="00CC048F"/>
    <w:rsid w:val="00CC0D8F"/>
    <w:rsid w:val="00CC199F"/>
    <w:rsid w:val="00CC2874"/>
    <w:rsid w:val="00CC2908"/>
    <w:rsid w:val="00CC2C77"/>
    <w:rsid w:val="00CC2D4E"/>
    <w:rsid w:val="00CC2EE7"/>
    <w:rsid w:val="00CC2FD7"/>
    <w:rsid w:val="00CC3BAA"/>
    <w:rsid w:val="00CC52D1"/>
    <w:rsid w:val="00CC5AA4"/>
    <w:rsid w:val="00CC5EB0"/>
    <w:rsid w:val="00CC5ED2"/>
    <w:rsid w:val="00CC5F00"/>
    <w:rsid w:val="00CC5F3E"/>
    <w:rsid w:val="00CC672E"/>
    <w:rsid w:val="00CC688C"/>
    <w:rsid w:val="00CC6AF0"/>
    <w:rsid w:val="00CC722C"/>
    <w:rsid w:val="00CD20D3"/>
    <w:rsid w:val="00CD2711"/>
    <w:rsid w:val="00CD2D1B"/>
    <w:rsid w:val="00CD2EFA"/>
    <w:rsid w:val="00CD3191"/>
    <w:rsid w:val="00CD394F"/>
    <w:rsid w:val="00CD3993"/>
    <w:rsid w:val="00CD39E2"/>
    <w:rsid w:val="00CD3EEE"/>
    <w:rsid w:val="00CD432C"/>
    <w:rsid w:val="00CD4F29"/>
    <w:rsid w:val="00CD56EC"/>
    <w:rsid w:val="00CD5B2C"/>
    <w:rsid w:val="00CD5E08"/>
    <w:rsid w:val="00CD6041"/>
    <w:rsid w:val="00CD61E9"/>
    <w:rsid w:val="00CD6636"/>
    <w:rsid w:val="00CD668C"/>
    <w:rsid w:val="00CD6800"/>
    <w:rsid w:val="00CD7D81"/>
    <w:rsid w:val="00CE05E9"/>
    <w:rsid w:val="00CE0A34"/>
    <w:rsid w:val="00CE0FA3"/>
    <w:rsid w:val="00CE126A"/>
    <w:rsid w:val="00CE4554"/>
    <w:rsid w:val="00CE5C45"/>
    <w:rsid w:val="00CF0030"/>
    <w:rsid w:val="00CF023D"/>
    <w:rsid w:val="00CF097A"/>
    <w:rsid w:val="00CF1555"/>
    <w:rsid w:val="00CF22C2"/>
    <w:rsid w:val="00CF441A"/>
    <w:rsid w:val="00CF5797"/>
    <w:rsid w:val="00CF5819"/>
    <w:rsid w:val="00CF5D4A"/>
    <w:rsid w:val="00CF5D58"/>
    <w:rsid w:val="00CF636A"/>
    <w:rsid w:val="00CF7863"/>
    <w:rsid w:val="00D005B7"/>
    <w:rsid w:val="00D00F08"/>
    <w:rsid w:val="00D0103D"/>
    <w:rsid w:val="00D01162"/>
    <w:rsid w:val="00D014EE"/>
    <w:rsid w:val="00D01721"/>
    <w:rsid w:val="00D02D69"/>
    <w:rsid w:val="00D02F66"/>
    <w:rsid w:val="00D03FAF"/>
    <w:rsid w:val="00D04706"/>
    <w:rsid w:val="00D04A3B"/>
    <w:rsid w:val="00D04C9D"/>
    <w:rsid w:val="00D04F15"/>
    <w:rsid w:val="00D058E8"/>
    <w:rsid w:val="00D06CD6"/>
    <w:rsid w:val="00D06D0E"/>
    <w:rsid w:val="00D07D6B"/>
    <w:rsid w:val="00D10053"/>
    <w:rsid w:val="00D114EF"/>
    <w:rsid w:val="00D12373"/>
    <w:rsid w:val="00D123A7"/>
    <w:rsid w:val="00D1249E"/>
    <w:rsid w:val="00D12BD2"/>
    <w:rsid w:val="00D13341"/>
    <w:rsid w:val="00D1422C"/>
    <w:rsid w:val="00D151EF"/>
    <w:rsid w:val="00D1525D"/>
    <w:rsid w:val="00D15B69"/>
    <w:rsid w:val="00D16251"/>
    <w:rsid w:val="00D1664A"/>
    <w:rsid w:val="00D16A5F"/>
    <w:rsid w:val="00D16BEB"/>
    <w:rsid w:val="00D20219"/>
    <w:rsid w:val="00D2044D"/>
    <w:rsid w:val="00D205AA"/>
    <w:rsid w:val="00D21105"/>
    <w:rsid w:val="00D211A3"/>
    <w:rsid w:val="00D2170D"/>
    <w:rsid w:val="00D221F3"/>
    <w:rsid w:val="00D226DC"/>
    <w:rsid w:val="00D22B2E"/>
    <w:rsid w:val="00D22EFD"/>
    <w:rsid w:val="00D23E8D"/>
    <w:rsid w:val="00D23EBE"/>
    <w:rsid w:val="00D241A6"/>
    <w:rsid w:val="00D24936"/>
    <w:rsid w:val="00D24DDE"/>
    <w:rsid w:val="00D24E7E"/>
    <w:rsid w:val="00D250F8"/>
    <w:rsid w:val="00D25129"/>
    <w:rsid w:val="00D2521D"/>
    <w:rsid w:val="00D262E9"/>
    <w:rsid w:val="00D26B59"/>
    <w:rsid w:val="00D301EB"/>
    <w:rsid w:val="00D302FE"/>
    <w:rsid w:val="00D307F2"/>
    <w:rsid w:val="00D30B0E"/>
    <w:rsid w:val="00D31018"/>
    <w:rsid w:val="00D31182"/>
    <w:rsid w:val="00D312E5"/>
    <w:rsid w:val="00D328F3"/>
    <w:rsid w:val="00D329AC"/>
    <w:rsid w:val="00D32AC1"/>
    <w:rsid w:val="00D330B7"/>
    <w:rsid w:val="00D33976"/>
    <w:rsid w:val="00D34429"/>
    <w:rsid w:val="00D35561"/>
    <w:rsid w:val="00D3563F"/>
    <w:rsid w:val="00D35A14"/>
    <w:rsid w:val="00D3637C"/>
    <w:rsid w:val="00D3713C"/>
    <w:rsid w:val="00D37535"/>
    <w:rsid w:val="00D37608"/>
    <w:rsid w:val="00D40094"/>
    <w:rsid w:val="00D40381"/>
    <w:rsid w:val="00D40440"/>
    <w:rsid w:val="00D40515"/>
    <w:rsid w:val="00D40DF5"/>
    <w:rsid w:val="00D41CC0"/>
    <w:rsid w:val="00D42097"/>
    <w:rsid w:val="00D421AD"/>
    <w:rsid w:val="00D43949"/>
    <w:rsid w:val="00D44B8C"/>
    <w:rsid w:val="00D45680"/>
    <w:rsid w:val="00D462FA"/>
    <w:rsid w:val="00D46569"/>
    <w:rsid w:val="00D470E0"/>
    <w:rsid w:val="00D4720C"/>
    <w:rsid w:val="00D477FE"/>
    <w:rsid w:val="00D47CD5"/>
    <w:rsid w:val="00D50806"/>
    <w:rsid w:val="00D50D4E"/>
    <w:rsid w:val="00D513A2"/>
    <w:rsid w:val="00D51513"/>
    <w:rsid w:val="00D5207E"/>
    <w:rsid w:val="00D52EB2"/>
    <w:rsid w:val="00D52FCF"/>
    <w:rsid w:val="00D539DC"/>
    <w:rsid w:val="00D54612"/>
    <w:rsid w:val="00D54623"/>
    <w:rsid w:val="00D54656"/>
    <w:rsid w:val="00D5492C"/>
    <w:rsid w:val="00D5493E"/>
    <w:rsid w:val="00D556CC"/>
    <w:rsid w:val="00D56C71"/>
    <w:rsid w:val="00D57130"/>
    <w:rsid w:val="00D5714A"/>
    <w:rsid w:val="00D623CA"/>
    <w:rsid w:val="00D629D4"/>
    <w:rsid w:val="00D62D0A"/>
    <w:rsid w:val="00D65326"/>
    <w:rsid w:val="00D65814"/>
    <w:rsid w:val="00D659BA"/>
    <w:rsid w:val="00D6727C"/>
    <w:rsid w:val="00D675D5"/>
    <w:rsid w:val="00D67F64"/>
    <w:rsid w:val="00D72134"/>
    <w:rsid w:val="00D732A1"/>
    <w:rsid w:val="00D7338C"/>
    <w:rsid w:val="00D744FF"/>
    <w:rsid w:val="00D748A1"/>
    <w:rsid w:val="00D75142"/>
    <w:rsid w:val="00D7532D"/>
    <w:rsid w:val="00D75610"/>
    <w:rsid w:val="00D7578F"/>
    <w:rsid w:val="00D75A04"/>
    <w:rsid w:val="00D76AEF"/>
    <w:rsid w:val="00D76DD3"/>
    <w:rsid w:val="00D80554"/>
    <w:rsid w:val="00D80BD8"/>
    <w:rsid w:val="00D814C6"/>
    <w:rsid w:val="00D81929"/>
    <w:rsid w:val="00D81B05"/>
    <w:rsid w:val="00D81ED8"/>
    <w:rsid w:val="00D824B4"/>
    <w:rsid w:val="00D8280C"/>
    <w:rsid w:val="00D82822"/>
    <w:rsid w:val="00D82F52"/>
    <w:rsid w:val="00D8335E"/>
    <w:rsid w:val="00D83AF2"/>
    <w:rsid w:val="00D8415D"/>
    <w:rsid w:val="00D84942"/>
    <w:rsid w:val="00D84A6D"/>
    <w:rsid w:val="00D84F95"/>
    <w:rsid w:val="00D85ED8"/>
    <w:rsid w:val="00D865AF"/>
    <w:rsid w:val="00D86D5A"/>
    <w:rsid w:val="00D870DC"/>
    <w:rsid w:val="00D87112"/>
    <w:rsid w:val="00D91798"/>
    <w:rsid w:val="00D91E9C"/>
    <w:rsid w:val="00D921E5"/>
    <w:rsid w:val="00D926C8"/>
    <w:rsid w:val="00D92D2C"/>
    <w:rsid w:val="00D92E1F"/>
    <w:rsid w:val="00D939FD"/>
    <w:rsid w:val="00D93A76"/>
    <w:rsid w:val="00D94D37"/>
    <w:rsid w:val="00D94EBF"/>
    <w:rsid w:val="00D94EE3"/>
    <w:rsid w:val="00D9533E"/>
    <w:rsid w:val="00D95AE8"/>
    <w:rsid w:val="00D95C9A"/>
    <w:rsid w:val="00D96570"/>
    <w:rsid w:val="00D965A4"/>
    <w:rsid w:val="00D9664B"/>
    <w:rsid w:val="00D97D85"/>
    <w:rsid w:val="00DA053B"/>
    <w:rsid w:val="00DA0A33"/>
    <w:rsid w:val="00DA0BA5"/>
    <w:rsid w:val="00DA1004"/>
    <w:rsid w:val="00DA1720"/>
    <w:rsid w:val="00DA1BF8"/>
    <w:rsid w:val="00DA1DCE"/>
    <w:rsid w:val="00DA2995"/>
    <w:rsid w:val="00DA35C1"/>
    <w:rsid w:val="00DA3733"/>
    <w:rsid w:val="00DA3C45"/>
    <w:rsid w:val="00DA400B"/>
    <w:rsid w:val="00DA445C"/>
    <w:rsid w:val="00DA457F"/>
    <w:rsid w:val="00DA4802"/>
    <w:rsid w:val="00DA4C23"/>
    <w:rsid w:val="00DA4D98"/>
    <w:rsid w:val="00DA4F25"/>
    <w:rsid w:val="00DA541C"/>
    <w:rsid w:val="00DA5E0A"/>
    <w:rsid w:val="00DA5F19"/>
    <w:rsid w:val="00DA6784"/>
    <w:rsid w:val="00DA70D1"/>
    <w:rsid w:val="00DA7A60"/>
    <w:rsid w:val="00DB0819"/>
    <w:rsid w:val="00DB09C3"/>
    <w:rsid w:val="00DB0C01"/>
    <w:rsid w:val="00DB0E41"/>
    <w:rsid w:val="00DB0E48"/>
    <w:rsid w:val="00DB13B0"/>
    <w:rsid w:val="00DB1784"/>
    <w:rsid w:val="00DB18A6"/>
    <w:rsid w:val="00DB1F34"/>
    <w:rsid w:val="00DB2309"/>
    <w:rsid w:val="00DB2CAE"/>
    <w:rsid w:val="00DB3809"/>
    <w:rsid w:val="00DB3D78"/>
    <w:rsid w:val="00DB45AA"/>
    <w:rsid w:val="00DB49C3"/>
    <w:rsid w:val="00DB5587"/>
    <w:rsid w:val="00DB57DF"/>
    <w:rsid w:val="00DB5AA5"/>
    <w:rsid w:val="00DB5B2F"/>
    <w:rsid w:val="00DB62F8"/>
    <w:rsid w:val="00DB67F2"/>
    <w:rsid w:val="00DB691A"/>
    <w:rsid w:val="00DB6F58"/>
    <w:rsid w:val="00DB7BE5"/>
    <w:rsid w:val="00DB7FEC"/>
    <w:rsid w:val="00DC023B"/>
    <w:rsid w:val="00DC1FA3"/>
    <w:rsid w:val="00DC25D9"/>
    <w:rsid w:val="00DC332F"/>
    <w:rsid w:val="00DC3382"/>
    <w:rsid w:val="00DC4381"/>
    <w:rsid w:val="00DC496F"/>
    <w:rsid w:val="00DC4EFF"/>
    <w:rsid w:val="00DC50EE"/>
    <w:rsid w:val="00DC5B04"/>
    <w:rsid w:val="00DC5C67"/>
    <w:rsid w:val="00DC6C60"/>
    <w:rsid w:val="00DD11CD"/>
    <w:rsid w:val="00DD18BF"/>
    <w:rsid w:val="00DD26E1"/>
    <w:rsid w:val="00DD2D8C"/>
    <w:rsid w:val="00DD3269"/>
    <w:rsid w:val="00DD36F3"/>
    <w:rsid w:val="00DD400C"/>
    <w:rsid w:val="00DD40BF"/>
    <w:rsid w:val="00DD5C5E"/>
    <w:rsid w:val="00DD61C7"/>
    <w:rsid w:val="00DD6645"/>
    <w:rsid w:val="00DD6F09"/>
    <w:rsid w:val="00DD7330"/>
    <w:rsid w:val="00DD7637"/>
    <w:rsid w:val="00DD78F6"/>
    <w:rsid w:val="00DD7D39"/>
    <w:rsid w:val="00DD7FAD"/>
    <w:rsid w:val="00DE017B"/>
    <w:rsid w:val="00DE0FAD"/>
    <w:rsid w:val="00DE134A"/>
    <w:rsid w:val="00DE13DB"/>
    <w:rsid w:val="00DE2C12"/>
    <w:rsid w:val="00DE347A"/>
    <w:rsid w:val="00DE37EF"/>
    <w:rsid w:val="00DE3CBA"/>
    <w:rsid w:val="00DE5373"/>
    <w:rsid w:val="00DE5541"/>
    <w:rsid w:val="00DE5824"/>
    <w:rsid w:val="00DE5E68"/>
    <w:rsid w:val="00DE61C1"/>
    <w:rsid w:val="00DE678A"/>
    <w:rsid w:val="00DE6A61"/>
    <w:rsid w:val="00DE715F"/>
    <w:rsid w:val="00DF001E"/>
    <w:rsid w:val="00DF0A77"/>
    <w:rsid w:val="00DF1B0C"/>
    <w:rsid w:val="00DF1BD4"/>
    <w:rsid w:val="00DF27F2"/>
    <w:rsid w:val="00DF3ABE"/>
    <w:rsid w:val="00DF4B6B"/>
    <w:rsid w:val="00DF4CD0"/>
    <w:rsid w:val="00DF5208"/>
    <w:rsid w:val="00DF5FA5"/>
    <w:rsid w:val="00DF6800"/>
    <w:rsid w:val="00DF6B4B"/>
    <w:rsid w:val="00DF6C9F"/>
    <w:rsid w:val="00DF766E"/>
    <w:rsid w:val="00DF7BD1"/>
    <w:rsid w:val="00E004EA"/>
    <w:rsid w:val="00E00FEA"/>
    <w:rsid w:val="00E010EA"/>
    <w:rsid w:val="00E0136C"/>
    <w:rsid w:val="00E018B4"/>
    <w:rsid w:val="00E027BD"/>
    <w:rsid w:val="00E02B4C"/>
    <w:rsid w:val="00E02EB4"/>
    <w:rsid w:val="00E04777"/>
    <w:rsid w:val="00E0499A"/>
    <w:rsid w:val="00E04CB1"/>
    <w:rsid w:val="00E04EAB"/>
    <w:rsid w:val="00E0511A"/>
    <w:rsid w:val="00E0540E"/>
    <w:rsid w:val="00E05B48"/>
    <w:rsid w:val="00E05F8A"/>
    <w:rsid w:val="00E07526"/>
    <w:rsid w:val="00E102C6"/>
    <w:rsid w:val="00E10917"/>
    <w:rsid w:val="00E10CA4"/>
    <w:rsid w:val="00E10D9D"/>
    <w:rsid w:val="00E10DF0"/>
    <w:rsid w:val="00E10F86"/>
    <w:rsid w:val="00E11AC9"/>
    <w:rsid w:val="00E1231D"/>
    <w:rsid w:val="00E13310"/>
    <w:rsid w:val="00E1335C"/>
    <w:rsid w:val="00E14446"/>
    <w:rsid w:val="00E1459D"/>
    <w:rsid w:val="00E1523B"/>
    <w:rsid w:val="00E15DCA"/>
    <w:rsid w:val="00E1602F"/>
    <w:rsid w:val="00E172C0"/>
    <w:rsid w:val="00E215D7"/>
    <w:rsid w:val="00E218DA"/>
    <w:rsid w:val="00E21A8A"/>
    <w:rsid w:val="00E2209F"/>
    <w:rsid w:val="00E24156"/>
    <w:rsid w:val="00E24B48"/>
    <w:rsid w:val="00E24EB4"/>
    <w:rsid w:val="00E2577A"/>
    <w:rsid w:val="00E259A7"/>
    <w:rsid w:val="00E26440"/>
    <w:rsid w:val="00E26583"/>
    <w:rsid w:val="00E2671A"/>
    <w:rsid w:val="00E26848"/>
    <w:rsid w:val="00E26A30"/>
    <w:rsid w:val="00E26A6B"/>
    <w:rsid w:val="00E276A4"/>
    <w:rsid w:val="00E277CB"/>
    <w:rsid w:val="00E278E7"/>
    <w:rsid w:val="00E30086"/>
    <w:rsid w:val="00E301F9"/>
    <w:rsid w:val="00E307DA"/>
    <w:rsid w:val="00E30C8C"/>
    <w:rsid w:val="00E31864"/>
    <w:rsid w:val="00E322E5"/>
    <w:rsid w:val="00E3516C"/>
    <w:rsid w:val="00E35426"/>
    <w:rsid w:val="00E35590"/>
    <w:rsid w:val="00E35E9E"/>
    <w:rsid w:val="00E36EBF"/>
    <w:rsid w:val="00E401B5"/>
    <w:rsid w:val="00E43E92"/>
    <w:rsid w:val="00E44134"/>
    <w:rsid w:val="00E44521"/>
    <w:rsid w:val="00E455FF"/>
    <w:rsid w:val="00E45A30"/>
    <w:rsid w:val="00E45C0E"/>
    <w:rsid w:val="00E45F95"/>
    <w:rsid w:val="00E46328"/>
    <w:rsid w:val="00E469C2"/>
    <w:rsid w:val="00E47549"/>
    <w:rsid w:val="00E47A83"/>
    <w:rsid w:val="00E5018E"/>
    <w:rsid w:val="00E506F7"/>
    <w:rsid w:val="00E50787"/>
    <w:rsid w:val="00E50DC8"/>
    <w:rsid w:val="00E50F07"/>
    <w:rsid w:val="00E50F49"/>
    <w:rsid w:val="00E51784"/>
    <w:rsid w:val="00E51B1C"/>
    <w:rsid w:val="00E51EFC"/>
    <w:rsid w:val="00E51F0B"/>
    <w:rsid w:val="00E52B27"/>
    <w:rsid w:val="00E52CEA"/>
    <w:rsid w:val="00E5335D"/>
    <w:rsid w:val="00E5346F"/>
    <w:rsid w:val="00E5352C"/>
    <w:rsid w:val="00E53AD4"/>
    <w:rsid w:val="00E53E18"/>
    <w:rsid w:val="00E542B4"/>
    <w:rsid w:val="00E54668"/>
    <w:rsid w:val="00E54AAE"/>
    <w:rsid w:val="00E55A12"/>
    <w:rsid w:val="00E56051"/>
    <w:rsid w:val="00E560FC"/>
    <w:rsid w:val="00E5646C"/>
    <w:rsid w:val="00E56C5B"/>
    <w:rsid w:val="00E5713C"/>
    <w:rsid w:val="00E60CAD"/>
    <w:rsid w:val="00E60E06"/>
    <w:rsid w:val="00E6115D"/>
    <w:rsid w:val="00E61431"/>
    <w:rsid w:val="00E61A08"/>
    <w:rsid w:val="00E62154"/>
    <w:rsid w:val="00E62164"/>
    <w:rsid w:val="00E63BC1"/>
    <w:rsid w:val="00E644E2"/>
    <w:rsid w:val="00E65660"/>
    <w:rsid w:val="00E65855"/>
    <w:rsid w:val="00E6586D"/>
    <w:rsid w:val="00E65BCC"/>
    <w:rsid w:val="00E65DD6"/>
    <w:rsid w:val="00E65E60"/>
    <w:rsid w:val="00E65EBD"/>
    <w:rsid w:val="00E65ECC"/>
    <w:rsid w:val="00E660CA"/>
    <w:rsid w:val="00E662FE"/>
    <w:rsid w:val="00E66EF9"/>
    <w:rsid w:val="00E67466"/>
    <w:rsid w:val="00E677DE"/>
    <w:rsid w:val="00E679D1"/>
    <w:rsid w:val="00E71F4A"/>
    <w:rsid w:val="00E72001"/>
    <w:rsid w:val="00E72A04"/>
    <w:rsid w:val="00E73128"/>
    <w:rsid w:val="00E74619"/>
    <w:rsid w:val="00E750A9"/>
    <w:rsid w:val="00E753DD"/>
    <w:rsid w:val="00E7547B"/>
    <w:rsid w:val="00E75A34"/>
    <w:rsid w:val="00E774A7"/>
    <w:rsid w:val="00E8032C"/>
    <w:rsid w:val="00E8323F"/>
    <w:rsid w:val="00E83790"/>
    <w:rsid w:val="00E8387A"/>
    <w:rsid w:val="00E83F03"/>
    <w:rsid w:val="00E83F68"/>
    <w:rsid w:val="00E84019"/>
    <w:rsid w:val="00E84E53"/>
    <w:rsid w:val="00E85221"/>
    <w:rsid w:val="00E853BF"/>
    <w:rsid w:val="00E855A8"/>
    <w:rsid w:val="00E85BFD"/>
    <w:rsid w:val="00E85D0C"/>
    <w:rsid w:val="00E8676A"/>
    <w:rsid w:val="00E867EF"/>
    <w:rsid w:val="00E870A6"/>
    <w:rsid w:val="00E87793"/>
    <w:rsid w:val="00E87EA2"/>
    <w:rsid w:val="00E9013D"/>
    <w:rsid w:val="00E91432"/>
    <w:rsid w:val="00E9149C"/>
    <w:rsid w:val="00E91AA7"/>
    <w:rsid w:val="00E9262B"/>
    <w:rsid w:val="00E92A13"/>
    <w:rsid w:val="00E92AB3"/>
    <w:rsid w:val="00E93489"/>
    <w:rsid w:val="00E93DED"/>
    <w:rsid w:val="00E948EF"/>
    <w:rsid w:val="00E94D24"/>
    <w:rsid w:val="00E9513B"/>
    <w:rsid w:val="00E95567"/>
    <w:rsid w:val="00E959E2"/>
    <w:rsid w:val="00E95EFC"/>
    <w:rsid w:val="00E968E2"/>
    <w:rsid w:val="00E969D1"/>
    <w:rsid w:val="00E96D28"/>
    <w:rsid w:val="00E979E6"/>
    <w:rsid w:val="00E97D4F"/>
    <w:rsid w:val="00EA055E"/>
    <w:rsid w:val="00EA13B5"/>
    <w:rsid w:val="00EA1C55"/>
    <w:rsid w:val="00EA263A"/>
    <w:rsid w:val="00EA2ABF"/>
    <w:rsid w:val="00EA2C5C"/>
    <w:rsid w:val="00EA31F2"/>
    <w:rsid w:val="00EA34BA"/>
    <w:rsid w:val="00EA395B"/>
    <w:rsid w:val="00EA4A82"/>
    <w:rsid w:val="00EA50B3"/>
    <w:rsid w:val="00EA5104"/>
    <w:rsid w:val="00EA5838"/>
    <w:rsid w:val="00EA66D4"/>
    <w:rsid w:val="00EA6DF3"/>
    <w:rsid w:val="00EA71F3"/>
    <w:rsid w:val="00EB0014"/>
    <w:rsid w:val="00EB04A1"/>
    <w:rsid w:val="00EB0A07"/>
    <w:rsid w:val="00EB0B4F"/>
    <w:rsid w:val="00EB10AB"/>
    <w:rsid w:val="00EB1F00"/>
    <w:rsid w:val="00EB290D"/>
    <w:rsid w:val="00EB2B83"/>
    <w:rsid w:val="00EB3088"/>
    <w:rsid w:val="00EB377E"/>
    <w:rsid w:val="00EB4BC0"/>
    <w:rsid w:val="00EB5B0A"/>
    <w:rsid w:val="00EB5F4E"/>
    <w:rsid w:val="00EB6308"/>
    <w:rsid w:val="00EB6629"/>
    <w:rsid w:val="00EB6C35"/>
    <w:rsid w:val="00EB7111"/>
    <w:rsid w:val="00EB7FD0"/>
    <w:rsid w:val="00EC03E1"/>
    <w:rsid w:val="00EC0C15"/>
    <w:rsid w:val="00EC1228"/>
    <w:rsid w:val="00EC2FC9"/>
    <w:rsid w:val="00EC36E3"/>
    <w:rsid w:val="00EC3DEE"/>
    <w:rsid w:val="00EC4077"/>
    <w:rsid w:val="00EC4516"/>
    <w:rsid w:val="00EC5765"/>
    <w:rsid w:val="00EC70E8"/>
    <w:rsid w:val="00ED00CA"/>
    <w:rsid w:val="00ED0BA5"/>
    <w:rsid w:val="00ED1133"/>
    <w:rsid w:val="00ED22EF"/>
    <w:rsid w:val="00ED24BB"/>
    <w:rsid w:val="00ED288F"/>
    <w:rsid w:val="00ED2BDD"/>
    <w:rsid w:val="00ED3E91"/>
    <w:rsid w:val="00ED41FC"/>
    <w:rsid w:val="00ED4203"/>
    <w:rsid w:val="00ED4A36"/>
    <w:rsid w:val="00ED5215"/>
    <w:rsid w:val="00ED5D2B"/>
    <w:rsid w:val="00ED6C7E"/>
    <w:rsid w:val="00ED773B"/>
    <w:rsid w:val="00ED7A7A"/>
    <w:rsid w:val="00ED7B48"/>
    <w:rsid w:val="00EE04D9"/>
    <w:rsid w:val="00EE1282"/>
    <w:rsid w:val="00EE13A3"/>
    <w:rsid w:val="00EE2132"/>
    <w:rsid w:val="00EE2745"/>
    <w:rsid w:val="00EE2755"/>
    <w:rsid w:val="00EE348A"/>
    <w:rsid w:val="00EE36E3"/>
    <w:rsid w:val="00EE3CAD"/>
    <w:rsid w:val="00EE3DEA"/>
    <w:rsid w:val="00EE3F37"/>
    <w:rsid w:val="00EE45C5"/>
    <w:rsid w:val="00EE464B"/>
    <w:rsid w:val="00EE4DD3"/>
    <w:rsid w:val="00EE4FD6"/>
    <w:rsid w:val="00EE5652"/>
    <w:rsid w:val="00EE7770"/>
    <w:rsid w:val="00EE79E8"/>
    <w:rsid w:val="00EF02DE"/>
    <w:rsid w:val="00EF0A5C"/>
    <w:rsid w:val="00EF16AB"/>
    <w:rsid w:val="00EF1E78"/>
    <w:rsid w:val="00EF3B02"/>
    <w:rsid w:val="00EF41A3"/>
    <w:rsid w:val="00EF440F"/>
    <w:rsid w:val="00EF47C4"/>
    <w:rsid w:val="00EF5438"/>
    <w:rsid w:val="00EF6262"/>
    <w:rsid w:val="00EF63EA"/>
    <w:rsid w:val="00EF779E"/>
    <w:rsid w:val="00EF784E"/>
    <w:rsid w:val="00EF7B4E"/>
    <w:rsid w:val="00F00735"/>
    <w:rsid w:val="00F007C8"/>
    <w:rsid w:val="00F00E4D"/>
    <w:rsid w:val="00F010B9"/>
    <w:rsid w:val="00F02E28"/>
    <w:rsid w:val="00F0390F"/>
    <w:rsid w:val="00F03A67"/>
    <w:rsid w:val="00F03E08"/>
    <w:rsid w:val="00F03F19"/>
    <w:rsid w:val="00F048DC"/>
    <w:rsid w:val="00F04997"/>
    <w:rsid w:val="00F04AD3"/>
    <w:rsid w:val="00F04EE0"/>
    <w:rsid w:val="00F05AAF"/>
    <w:rsid w:val="00F05C84"/>
    <w:rsid w:val="00F06019"/>
    <w:rsid w:val="00F06093"/>
    <w:rsid w:val="00F06C5B"/>
    <w:rsid w:val="00F0708B"/>
    <w:rsid w:val="00F074EC"/>
    <w:rsid w:val="00F075C5"/>
    <w:rsid w:val="00F078EA"/>
    <w:rsid w:val="00F07F4A"/>
    <w:rsid w:val="00F07F60"/>
    <w:rsid w:val="00F10674"/>
    <w:rsid w:val="00F1101A"/>
    <w:rsid w:val="00F11736"/>
    <w:rsid w:val="00F11E54"/>
    <w:rsid w:val="00F11FCA"/>
    <w:rsid w:val="00F120D2"/>
    <w:rsid w:val="00F12A7F"/>
    <w:rsid w:val="00F12D45"/>
    <w:rsid w:val="00F12DDE"/>
    <w:rsid w:val="00F12F0D"/>
    <w:rsid w:val="00F13465"/>
    <w:rsid w:val="00F1400B"/>
    <w:rsid w:val="00F15434"/>
    <w:rsid w:val="00F1595D"/>
    <w:rsid w:val="00F1619C"/>
    <w:rsid w:val="00F16432"/>
    <w:rsid w:val="00F164B4"/>
    <w:rsid w:val="00F16A13"/>
    <w:rsid w:val="00F16E98"/>
    <w:rsid w:val="00F1709F"/>
    <w:rsid w:val="00F207B0"/>
    <w:rsid w:val="00F208C2"/>
    <w:rsid w:val="00F216F6"/>
    <w:rsid w:val="00F21C05"/>
    <w:rsid w:val="00F22583"/>
    <w:rsid w:val="00F227D5"/>
    <w:rsid w:val="00F239D9"/>
    <w:rsid w:val="00F24711"/>
    <w:rsid w:val="00F247D3"/>
    <w:rsid w:val="00F24A5F"/>
    <w:rsid w:val="00F24C9B"/>
    <w:rsid w:val="00F24DD9"/>
    <w:rsid w:val="00F25159"/>
    <w:rsid w:val="00F2608A"/>
    <w:rsid w:val="00F26124"/>
    <w:rsid w:val="00F2621B"/>
    <w:rsid w:val="00F26258"/>
    <w:rsid w:val="00F2660C"/>
    <w:rsid w:val="00F269B5"/>
    <w:rsid w:val="00F27480"/>
    <w:rsid w:val="00F301FB"/>
    <w:rsid w:val="00F30271"/>
    <w:rsid w:val="00F302DE"/>
    <w:rsid w:val="00F30351"/>
    <w:rsid w:val="00F3044B"/>
    <w:rsid w:val="00F30FAA"/>
    <w:rsid w:val="00F311B7"/>
    <w:rsid w:val="00F3161E"/>
    <w:rsid w:val="00F31E48"/>
    <w:rsid w:val="00F32294"/>
    <w:rsid w:val="00F32C80"/>
    <w:rsid w:val="00F33B86"/>
    <w:rsid w:val="00F342DE"/>
    <w:rsid w:val="00F34843"/>
    <w:rsid w:val="00F34BC9"/>
    <w:rsid w:val="00F3533F"/>
    <w:rsid w:val="00F357C8"/>
    <w:rsid w:val="00F35E73"/>
    <w:rsid w:val="00F36219"/>
    <w:rsid w:val="00F3628D"/>
    <w:rsid w:val="00F36726"/>
    <w:rsid w:val="00F37B60"/>
    <w:rsid w:val="00F402AF"/>
    <w:rsid w:val="00F406DC"/>
    <w:rsid w:val="00F40A98"/>
    <w:rsid w:val="00F41582"/>
    <w:rsid w:val="00F417A8"/>
    <w:rsid w:val="00F41D19"/>
    <w:rsid w:val="00F41E1D"/>
    <w:rsid w:val="00F42056"/>
    <w:rsid w:val="00F428A6"/>
    <w:rsid w:val="00F428D5"/>
    <w:rsid w:val="00F43390"/>
    <w:rsid w:val="00F439D1"/>
    <w:rsid w:val="00F43FC1"/>
    <w:rsid w:val="00F442CF"/>
    <w:rsid w:val="00F451DC"/>
    <w:rsid w:val="00F454D7"/>
    <w:rsid w:val="00F45861"/>
    <w:rsid w:val="00F4626C"/>
    <w:rsid w:val="00F465FC"/>
    <w:rsid w:val="00F4665A"/>
    <w:rsid w:val="00F46BF8"/>
    <w:rsid w:val="00F46DF8"/>
    <w:rsid w:val="00F46EF8"/>
    <w:rsid w:val="00F51539"/>
    <w:rsid w:val="00F517C1"/>
    <w:rsid w:val="00F52075"/>
    <w:rsid w:val="00F5298D"/>
    <w:rsid w:val="00F53097"/>
    <w:rsid w:val="00F536DF"/>
    <w:rsid w:val="00F53788"/>
    <w:rsid w:val="00F54868"/>
    <w:rsid w:val="00F54B05"/>
    <w:rsid w:val="00F54B94"/>
    <w:rsid w:val="00F56522"/>
    <w:rsid w:val="00F56889"/>
    <w:rsid w:val="00F56BAE"/>
    <w:rsid w:val="00F56EAA"/>
    <w:rsid w:val="00F60050"/>
    <w:rsid w:val="00F60A5F"/>
    <w:rsid w:val="00F61D0B"/>
    <w:rsid w:val="00F61DF0"/>
    <w:rsid w:val="00F61E4C"/>
    <w:rsid w:val="00F63209"/>
    <w:rsid w:val="00F63684"/>
    <w:rsid w:val="00F63709"/>
    <w:rsid w:val="00F63E6F"/>
    <w:rsid w:val="00F64789"/>
    <w:rsid w:val="00F64B8A"/>
    <w:rsid w:val="00F65001"/>
    <w:rsid w:val="00F65123"/>
    <w:rsid w:val="00F6587A"/>
    <w:rsid w:val="00F658AE"/>
    <w:rsid w:val="00F667DA"/>
    <w:rsid w:val="00F700ED"/>
    <w:rsid w:val="00F7018A"/>
    <w:rsid w:val="00F712FE"/>
    <w:rsid w:val="00F713FD"/>
    <w:rsid w:val="00F716E2"/>
    <w:rsid w:val="00F71770"/>
    <w:rsid w:val="00F72CE2"/>
    <w:rsid w:val="00F736BF"/>
    <w:rsid w:val="00F73B74"/>
    <w:rsid w:val="00F74C09"/>
    <w:rsid w:val="00F754CE"/>
    <w:rsid w:val="00F75790"/>
    <w:rsid w:val="00F75942"/>
    <w:rsid w:val="00F76311"/>
    <w:rsid w:val="00F76CF9"/>
    <w:rsid w:val="00F808CB"/>
    <w:rsid w:val="00F80C42"/>
    <w:rsid w:val="00F810FF"/>
    <w:rsid w:val="00F81681"/>
    <w:rsid w:val="00F816C5"/>
    <w:rsid w:val="00F817B7"/>
    <w:rsid w:val="00F81E42"/>
    <w:rsid w:val="00F81E7D"/>
    <w:rsid w:val="00F8200D"/>
    <w:rsid w:val="00F829AB"/>
    <w:rsid w:val="00F82A93"/>
    <w:rsid w:val="00F82D0C"/>
    <w:rsid w:val="00F838AC"/>
    <w:rsid w:val="00F8454D"/>
    <w:rsid w:val="00F85A54"/>
    <w:rsid w:val="00F8696D"/>
    <w:rsid w:val="00F86EF2"/>
    <w:rsid w:val="00F86F42"/>
    <w:rsid w:val="00F87444"/>
    <w:rsid w:val="00F90596"/>
    <w:rsid w:val="00F905DD"/>
    <w:rsid w:val="00F90C7D"/>
    <w:rsid w:val="00F90EAA"/>
    <w:rsid w:val="00F915D1"/>
    <w:rsid w:val="00F915F2"/>
    <w:rsid w:val="00F91A6F"/>
    <w:rsid w:val="00F91AC9"/>
    <w:rsid w:val="00F91F72"/>
    <w:rsid w:val="00F928C5"/>
    <w:rsid w:val="00F94027"/>
    <w:rsid w:val="00F9465B"/>
    <w:rsid w:val="00F951AB"/>
    <w:rsid w:val="00F97172"/>
    <w:rsid w:val="00F972D7"/>
    <w:rsid w:val="00F97348"/>
    <w:rsid w:val="00F97825"/>
    <w:rsid w:val="00F97C64"/>
    <w:rsid w:val="00F97DF2"/>
    <w:rsid w:val="00F97E51"/>
    <w:rsid w:val="00FA03D9"/>
    <w:rsid w:val="00FA1276"/>
    <w:rsid w:val="00FA1FF6"/>
    <w:rsid w:val="00FA235D"/>
    <w:rsid w:val="00FA2966"/>
    <w:rsid w:val="00FA3009"/>
    <w:rsid w:val="00FA303A"/>
    <w:rsid w:val="00FA32E4"/>
    <w:rsid w:val="00FA3746"/>
    <w:rsid w:val="00FA3AB4"/>
    <w:rsid w:val="00FA45E6"/>
    <w:rsid w:val="00FA45FB"/>
    <w:rsid w:val="00FA47B8"/>
    <w:rsid w:val="00FA4C42"/>
    <w:rsid w:val="00FA50E5"/>
    <w:rsid w:val="00FA5726"/>
    <w:rsid w:val="00FA5A9C"/>
    <w:rsid w:val="00FA5F2C"/>
    <w:rsid w:val="00FA751D"/>
    <w:rsid w:val="00FA792D"/>
    <w:rsid w:val="00FB0175"/>
    <w:rsid w:val="00FB0E21"/>
    <w:rsid w:val="00FB1531"/>
    <w:rsid w:val="00FB1CA0"/>
    <w:rsid w:val="00FB292B"/>
    <w:rsid w:val="00FB2B52"/>
    <w:rsid w:val="00FB37F2"/>
    <w:rsid w:val="00FB4022"/>
    <w:rsid w:val="00FB4278"/>
    <w:rsid w:val="00FB524E"/>
    <w:rsid w:val="00FB55F1"/>
    <w:rsid w:val="00FB5A62"/>
    <w:rsid w:val="00FB5A93"/>
    <w:rsid w:val="00FB68F5"/>
    <w:rsid w:val="00FB6DDB"/>
    <w:rsid w:val="00FB7743"/>
    <w:rsid w:val="00FB7813"/>
    <w:rsid w:val="00FC06A6"/>
    <w:rsid w:val="00FC152F"/>
    <w:rsid w:val="00FC1BE7"/>
    <w:rsid w:val="00FC1FB9"/>
    <w:rsid w:val="00FC2C79"/>
    <w:rsid w:val="00FC31E7"/>
    <w:rsid w:val="00FC3362"/>
    <w:rsid w:val="00FC377C"/>
    <w:rsid w:val="00FC5069"/>
    <w:rsid w:val="00FC54B5"/>
    <w:rsid w:val="00FC5687"/>
    <w:rsid w:val="00FC6117"/>
    <w:rsid w:val="00FC6CBB"/>
    <w:rsid w:val="00FC7108"/>
    <w:rsid w:val="00FC716D"/>
    <w:rsid w:val="00FC7221"/>
    <w:rsid w:val="00FC7506"/>
    <w:rsid w:val="00FC7DEB"/>
    <w:rsid w:val="00FD06A8"/>
    <w:rsid w:val="00FD09E2"/>
    <w:rsid w:val="00FD12C0"/>
    <w:rsid w:val="00FD2395"/>
    <w:rsid w:val="00FD2FFD"/>
    <w:rsid w:val="00FD3225"/>
    <w:rsid w:val="00FD32C8"/>
    <w:rsid w:val="00FD3974"/>
    <w:rsid w:val="00FD42F7"/>
    <w:rsid w:val="00FD58F0"/>
    <w:rsid w:val="00FD5F93"/>
    <w:rsid w:val="00FD64DF"/>
    <w:rsid w:val="00FD6AC2"/>
    <w:rsid w:val="00FD7508"/>
    <w:rsid w:val="00FE01F7"/>
    <w:rsid w:val="00FE1016"/>
    <w:rsid w:val="00FE20AC"/>
    <w:rsid w:val="00FE2440"/>
    <w:rsid w:val="00FE259D"/>
    <w:rsid w:val="00FE26F5"/>
    <w:rsid w:val="00FE29DB"/>
    <w:rsid w:val="00FE3557"/>
    <w:rsid w:val="00FE3580"/>
    <w:rsid w:val="00FE3AEF"/>
    <w:rsid w:val="00FE3C4F"/>
    <w:rsid w:val="00FE54A4"/>
    <w:rsid w:val="00FE5CB2"/>
    <w:rsid w:val="00FE5E77"/>
    <w:rsid w:val="00FE7AF1"/>
    <w:rsid w:val="00FF0556"/>
    <w:rsid w:val="00FF11AB"/>
    <w:rsid w:val="00FF1ACC"/>
    <w:rsid w:val="00FF2265"/>
    <w:rsid w:val="00FF2274"/>
    <w:rsid w:val="00FF26A5"/>
    <w:rsid w:val="00FF480C"/>
    <w:rsid w:val="00FF4B84"/>
    <w:rsid w:val="00FF592D"/>
    <w:rsid w:val="00FF60B2"/>
    <w:rsid w:val="00FF65D6"/>
    <w:rsid w:val="00FF7680"/>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F2D4B2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C5F3E"/>
    <w:pPr>
      <w:spacing w:line="319" w:lineRule="auto"/>
    </w:pPr>
    <w:rPr>
      <w:rFonts w:ascii="Arial" w:eastAsia="Batang" w:hAnsi="Arial" w:cs="Times New Roman"/>
      <w:color w:val="595959" w:themeColor="text1" w:themeTint="A6"/>
      <w:sz w:val="22"/>
      <w:szCs w:val="22"/>
      <w:lang w:eastAsia="ko-KR"/>
    </w:rPr>
  </w:style>
  <w:style w:type="paragraph" w:styleId="Heading1">
    <w:name w:val="heading 1"/>
    <w:basedOn w:val="Normal"/>
    <w:next w:val="Normal"/>
    <w:link w:val="Heading1Char"/>
    <w:uiPriority w:val="9"/>
    <w:qFormat/>
    <w:rsid w:val="00B65529"/>
    <w:pPr>
      <w:keepNext/>
      <w:keepLines/>
      <w:pageBreakBefore/>
      <w:spacing w:after="120"/>
      <w:outlineLvl w:val="0"/>
    </w:pPr>
    <w:rPr>
      <w:rFonts w:ascii="Ubuntu" w:eastAsiaTheme="majorEastAsia" w:hAnsi="Ubuntu" w:cstheme="majorBidi"/>
      <w:bCs/>
      <w:sz w:val="32"/>
      <w:szCs w:val="32"/>
    </w:rPr>
  </w:style>
  <w:style w:type="paragraph" w:styleId="Heading2">
    <w:name w:val="heading 2"/>
    <w:basedOn w:val="Normal"/>
    <w:next w:val="Normal"/>
    <w:link w:val="Heading2Char"/>
    <w:uiPriority w:val="9"/>
    <w:unhideWhenUsed/>
    <w:qFormat/>
    <w:rsid w:val="001409D9"/>
    <w:pPr>
      <w:keepNext/>
      <w:keepLines/>
      <w:spacing w:before="360" w:after="120"/>
      <w:outlineLvl w:val="1"/>
    </w:pPr>
    <w:rPr>
      <w:rFonts w:eastAsiaTheme="majorEastAsia" w:cstheme="majorBidi"/>
      <w:b/>
      <w:bCs/>
      <w:sz w:val="26"/>
      <w:szCs w:val="26"/>
    </w:rPr>
  </w:style>
  <w:style w:type="paragraph" w:styleId="Heading3">
    <w:name w:val="heading 3"/>
    <w:basedOn w:val="Normal"/>
    <w:next w:val="Normal"/>
    <w:link w:val="Heading3Char"/>
    <w:qFormat/>
    <w:rsid w:val="00B65529"/>
    <w:pPr>
      <w:keepNext/>
      <w:keepLines/>
      <w:spacing w:before="300" w:after="120" w:line="276" w:lineRule="auto"/>
      <w:contextualSpacing/>
      <w:outlineLvl w:val="2"/>
    </w:pPr>
    <w:rPr>
      <w:rFonts w:eastAsia="Trebuchet MS" w:cs="Trebuchet MS"/>
      <w:b/>
      <w:color w:val="666666"/>
      <w:szCs w:val="20"/>
      <w:lang w:eastAsia="en-US"/>
    </w:rPr>
  </w:style>
  <w:style w:type="paragraph" w:styleId="Heading4">
    <w:name w:val="heading 4"/>
    <w:basedOn w:val="Normal"/>
    <w:next w:val="Normal"/>
    <w:link w:val="Heading4Char"/>
    <w:uiPriority w:val="9"/>
    <w:unhideWhenUsed/>
    <w:qFormat/>
    <w:rsid w:val="00B65529"/>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65529"/>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65529"/>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529"/>
    <w:rPr>
      <w:rFonts w:ascii="Ubuntu" w:eastAsiaTheme="majorEastAsia" w:hAnsi="Ubuntu" w:cstheme="majorBidi"/>
      <w:bCs/>
      <w:color w:val="595959" w:themeColor="text1" w:themeTint="A6"/>
      <w:sz w:val="32"/>
      <w:szCs w:val="32"/>
      <w:lang w:eastAsia="ko-KR"/>
    </w:rPr>
  </w:style>
  <w:style w:type="character" w:customStyle="1" w:styleId="Heading2Char">
    <w:name w:val="Heading 2 Char"/>
    <w:basedOn w:val="DefaultParagraphFont"/>
    <w:link w:val="Heading2"/>
    <w:uiPriority w:val="9"/>
    <w:rsid w:val="001409D9"/>
    <w:rPr>
      <w:rFonts w:ascii="Arial" w:eastAsiaTheme="majorEastAsia" w:hAnsi="Arial" w:cstheme="majorBidi"/>
      <w:b/>
      <w:bCs/>
      <w:color w:val="595959" w:themeColor="text1" w:themeTint="A6"/>
      <w:sz w:val="26"/>
      <w:szCs w:val="26"/>
      <w:lang w:eastAsia="ko-KR"/>
    </w:rPr>
  </w:style>
  <w:style w:type="character" w:customStyle="1" w:styleId="Heading3Char">
    <w:name w:val="Heading 3 Char"/>
    <w:basedOn w:val="DefaultParagraphFont"/>
    <w:link w:val="Heading3"/>
    <w:rsid w:val="00B65529"/>
    <w:rPr>
      <w:rFonts w:ascii="Arial" w:eastAsia="Trebuchet MS" w:hAnsi="Arial" w:cs="Trebuchet MS"/>
      <w:b/>
      <w:color w:val="666666"/>
      <w:sz w:val="22"/>
      <w:szCs w:val="20"/>
      <w:lang w:eastAsia="en-US"/>
    </w:rPr>
  </w:style>
  <w:style w:type="character" w:customStyle="1" w:styleId="Heading4Char">
    <w:name w:val="Heading 4 Char"/>
    <w:basedOn w:val="DefaultParagraphFont"/>
    <w:link w:val="Heading4"/>
    <w:uiPriority w:val="9"/>
    <w:rsid w:val="00B65529"/>
    <w:rPr>
      <w:rFonts w:asciiTheme="majorHAnsi" w:eastAsiaTheme="majorEastAsia" w:hAnsiTheme="majorHAnsi" w:cstheme="majorBidi"/>
      <w:b/>
      <w:bCs/>
      <w:i/>
      <w:iCs/>
      <w:color w:val="4F81BD" w:themeColor="accent1"/>
      <w:sz w:val="22"/>
      <w:szCs w:val="22"/>
      <w:lang w:eastAsia="ko-KR"/>
    </w:rPr>
  </w:style>
  <w:style w:type="character" w:customStyle="1" w:styleId="Heading5Char">
    <w:name w:val="Heading 5 Char"/>
    <w:basedOn w:val="DefaultParagraphFont"/>
    <w:link w:val="Heading5"/>
    <w:uiPriority w:val="9"/>
    <w:rsid w:val="00B65529"/>
    <w:rPr>
      <w:rFonts w:asciiTheme="majorHAnsi" w:eastAsiaTheme="majorEastAsia" w:hAnsiTheme="majorHAnsi" w:cstheme="majorBidi"/>
      <w:color w:val="243F60" w:themeColor="accent1" w:themeShade="7F"/>
      <w:sz w:val="22"/>
      <w:szCs w:val="22"/>
      <w:lang w:eastAsia="ko-KR"/>
    </w:rPr>
  </w:style>
  <w:style w:type="character" w:customStyle="1" w:styleId="Heading6Char">
    <w:name w:val="Heading 6 Char"/>
    <w:basedOn w:val="DefaultParagraphFont"/>
    <w:link w:val="Heading6"/>
    <w:uiPriority w:val="9"/>
    <w:semiHidden/>
    <w:rsid w:val="00B65529"/>
    <w:rPr>
      <w:rFonts w:asciiTheme="majorHAnsi" w:eastAsiaTheme="majorEastAsia" w:hAnsiTheme="majorHAnsi" w:cstheme="majorBidi"/>
      <w:i/>
      <w:iCs/>
      <w:color w:val="243F60" w:themeColor="accent1" w:themeShade="7F"/>
      <w:sz w:val="22"/>
      <w:szCs w:val="22"/>
      <w:lang w:eastAsia="ko-KR"/>
    </w:rPr>
  </w:style>
  <w:style w:type="paragraph" w:styleId="Footer">
    <w:name w:val="footer"/>
    <w:basedOn w:val="Normal"/>
    <w:link w:val="FooterChar"/>
    <w:autoRedefine/>
    <w:uiPriority w:val="99"/>
    <w:unhideWhenUsed/>
    <w:qFormat/>
    <w:rsid w:val="00B65529"/>
    <w:pPr>
      <w:tabs>
        <w:tab w:val="center" w:pos="4320"/>
        <w:tab w:val="right" w:pos="8640"/>
      </w:tabs>
      <w:spacing w:before="120" w:line="240" w:lineRule="auto"/>
      <w:jc w:val="right"/>
    </w:pPr>
  </w:style>
  <w:style w:type="character" w:customStyle="1" w:styleId="FooterChar">
    <w:name w:val="Footer Char"/>
    <w:basedOn w:val="DefaultParagraphFont"/>
    <w:link w:val="Footer"/>
    <w:uiPriority w:val="99"/>
    <w:rsid w:val="00B65529"/>
    <w:rPr>
      <w:rFonts w:ascii="Arial" w:eastAsia="Batang" w:hAnsi="Arial" w:cs="Times New Roman"/>
      <w:color w:val="595959" w:themeColor="text1" w:themeTint="A6"/>
      <w:sz w:val="22"/>
      <w:szCs w:val="22"/>
      <w:lang w:eastAsia="ko-KR"/>
    </w:rPr>
  </w:style>
  <w:style w:type="character" w:styleId="PageNumber">
    <w:name w:val="page number"/>
    <w:basedOn w:val="DefaultParagraphFont"/>
    <w:uiPriority w:val="99"/>
    <w:unhideWhenUsed/>
    <w:rsid w:val="00B65529"/>
  </w:style>
  <w:style w:type="paragraph" w:styleId="BalloonText">
    <w:name w:val="Balloon Text"/>
    <w:basedOn w:val="Normal"/>
    <w:link w:val="BalloonTextChar"/>
    <w:uiPriority w:val="99"/>
    <w:semiHidden/>
    <w:unhideWhenUsed/>
    <w:rsid w:val="00B65529"/>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5529"/>
    <w:rPr>
      <w:rFonts w:ascii="Lucida Grande" w:eastAsia="Batang" w:hAnsi="Lucida Grande" w:cs="Lucida Grande"/>
      <w:color w:val="595959" w:themeColor="text1" w:themeTint="A6"/>
      <w:sz w:val="18"/>
      <w:szCs w:val="18"/>
      <w:lang w:eastAsia="ko-KR"/>
    </w:rPr>
  </w:style>
  <w:style w:type="character" w:styleId="Hyperlink">
    <w:name w:val="Hyperlink"/>
    <w:basedOn w:val="DefaultParagraphFont"/>
    <w:uiPriority w:val="99"/>
    <w:unhideWhenUsed/>
    <w:rsid w:val="0029481D"/>
    <w:rPr>
      <w:color w:val="595959"/>
      <w:u w:val="single"/>
    </w:rPr>
  </w:style>
  <w:style w:type="character" w:styleId="CommentReference">
    <w:name w:val="annotation reference"/>
    <w:basedOn w:val="DefaultParagraphFont"/>
    <w:uiPriority w:val="99"/>
    <w:semiHidden/>
    <w:unhideWhenUsed/>
    <w:rsid w:val="00B65529"/>
    <w:rPr>
      <w:sz w:val="18"/>
      <w:szCs w:val="18"/>
    </w:rPr>
  </w:style>
  <w:style w:type="paragraph" w:styleId="CommentText">
    <w:name w:val="annotation text"/>
    <w:basedOn w:val="Normal"/>
    <w:link w:val="CommentTextChar"/>
    <w:uiPriority w:val="99"/>
    <w:semiHidden/>
    <w:unhideWhenUsed/>
    <w:rsid w:val="00B65529"/>
    <w:pPr>
      <w:spacing w:line="240" w:lineRule="auto"/>
    </w:pPr>
    <w:rPr>
      <w:sz w:val="24"/>
      <w:szCs w:val="24"/>
    </w:rPr>
  </w:style>
  <w:style w:type="character" w:customStyle="1" w:styleId="CommentTextChar">
    <w:name w:val="Comment Text Char"/>
    <w:basedOn w:val="DefaultParagraphFont"/>
    <w:link w:val="CommentText"/>
    <w:uiPriority w:val="99"/>
    <w:semiHidden/>
    <w:rsid w:val="00B65529"/>
    <w:rPr>
      <w:rFonts w:ascii="Arial" w:eastAsia="Batang" w:hAnsi="Arial" w:cs="Times New Roman"/>
      <w:color w:val="595959" w:themeColor="text1" w:themeTint="A6"/>
      <w:lang w:eastAsia="ko-KR"/>
    </w:rPr>
  </w:style>
  <w:style w:type="paragraph" w:styleId="CommentSubject">
    <w:name w:val="annotation subject"/>
    <w:basedOn w:val="CommentText"/>
    <w:next w:val="CommentText"/>
    <w:link w:val="CommentSubjectChar"/>
    <w:uiPriority w:val="99"/>
    <w:semiHidden/>
    <w:unhideWhenUsed/>
    <w:rsid w:val="00B65529"/>
    <w:rPr>
      <w:b/>
      <w:bCs/>
      <w:sz w:val="20"/>
      <w:szCs w:val="20"/>
    </w:rPr>
  </w:style>
  <w:style w:type="character" w:customStyle="1" w:styleId="CommentSubjectChar">
    <w:name w:val="Comment Subject Char"/>
    <w:basedOn w:val="CommentTextChar"/>
    <w:link w:val="CommentSubject"/>
    <w:uiPriority w:val="99"/>
    <w:semiHidden/>
    <w:rsid w:val="00B65529"/>
    <w:rPr>
      <w:rFonts w:ascii="Arial" w:eastAsia="Batang" w:hAnsi="Arial" w:cs="Times New Roman"/>
      <w:b/>
      <w:bCs/>
      <w:color w:val="595959" w:themeColor="text1" w:themeTint="A6"/>
      <w:sz w:val="20"/>
      <w:szCs w:val="20"/>
      <w:lang w:eastAsia="ko-KR"/>
    </w:rPr>
  </w:style>
  <w:style w:type="paragraph" w:styleId="Revision">
    <w:name w:val="Revision"/>
    <w:hidden/>
    <w:uiPriority w:val="99"/>
    <w:semiHidden/>
    <w:rsid w:val="00B65529"/>
    <w:rPr>
      <w:rFonts w:ascii="Arial" w:eastAsia="Batang" w:hAnsi="Arial" w:cs="Times New Roman"/>
      <w:color w:val="595959" w:themeColor="text1" w:themeTint="A6"/>
      <w:sz w:val="22"/>
      <w:szCs w:val="22"/>
      <w:lang w:eastAsia="ko-KR"/>
    </w:rPr>
  </w:style>
  <w:style w:type="paragraph" w:styleId="NormalWeb">
    <w:name w:val="Normal (Web)"/>
    <w:basedOn w:val="Normal"/>
    <w:uiPriority w:val="99"/>
    <w:semiHidden/>
    <w:unhideWhenUsed/>
    <w:rsid w:val="00B65529"/>
    <w:pPr>
      <w:spacing w:before="100" w:beforeAutospacing="1" w:after="100" w:afterAutospacing="1" w:line="240" w:lineRule="auto"/>
    </w:pPr>
    <w:rPr>
      <w:rFonts w:ascii="Times" w:eastAsiaTheme="minorEastAsia" w:hAnsi="Times"/>
      <w:color w:val="auto"/>
      <w:sz w:val="20"/>
      <w:szCs w:val="20"/>
      <w:lang w:eastAsia="en-US"/>
    </w:rPr>
  </w:style>
  <w:style w:type="paragraph" w:customStyle="1" w:styleId="ModuleObjectives">
    <w:name w:val="Module Objectives"/>
    <w:basedOn w:val="Normal"/>
    <w:qFormat/>
    <w:rsid w:val="00002B61"/>
    <w:pPr>
      <w:numPr>
        <w:numId w:val="4"/>
      </w:numPr>
      <w:spacing w:before="120" w:after="60" w:line="348" w:lineRule="auto"/>
      <w:contextualSpacing/>
    </w:pPr>
    <w:rPr>
      <w:rFonts w:eastAsia="Calibri"/>
      <w:lang w:eastAsia="en-US"/>
    </w:rPr>
  </w:style>
  <w:style w:type="paragraph" w:customStyle="1" w:styleId="Note">
    <w:name w:val="Note"/>
    <w:basedOn w:val="Normal"/>
    <w:qFormat/>
    <w:rsid w:val="001409D9"/>
    <w:pPr>
      <w:spacing w:before="120"/>
    </w:pPr>
    <w:rPr>
      <w:i/>
    </w:rPr>
  </w:style>
  <w:style w:type="paragraph" w:customStyle="1" w:styleId="CourseTitle">
    <w:name w:val="Course Title"/>
    <w:basedOn w:val="Normal"/>
    <w:next w:val="Coversubtitle"/>
    <w:qFormat/>
    <w:rsid w:val="00D824B4"/>
    <w:pPr>
      <w:widowControl w:val="0"/>
      <w:spacing w:before="1400" w:after="600" w:line="240" w:lineRule="auto"/>
    </w:pPr>
    <w:rPr>
      <w:rFonts w:ascii="Ubuntu" w:eastAsiaTheme="majorEastAsia" w:hAnsi="Ubuntu" w:cstheme="majorBidi"/>
      <w:color w:val="00A1E1"/>
      <w:spacing w:val="5"/>
      <w:kern w:val="28"/>
      <w:sz w:val="92"/>
      <w:szCs w:val="52"/>
      <w:lang w:eastAsia="ja-JP"/>
    </w:rPr>
  </w:style>
  <w:style w:type="paragraph" w:customStyle="1" w:styleId="Coversubtitle">
    <w:name w:val="Cover subtitle"/>
    <w:basedOn w:val="Normal"/>
    <w:next w:val="Coversubtitle2"/>
    <w:qFormat/>
    <w:rsid w:val="00B65529"/>
    <w:pPr>
      <w:numPr>
        <w:ilvl w:val="1"/>
      </w:numPr>
      <w:spacing w:before="400" w:after="1000" w:line="264" w:lineRule="auto"/>
    </w:pPr>
    <w:rPr>
      <w:rFonts w:ascii="Ubuntu Medium" w:eastAsiaTheme="majorEastAsia" w:hAnsi="Ubuntu Medium" w:cstheme="majorBidi"/>
      <w:iCs/>
      <w:spacing w:val="15"/>
      <w:sz w:val="56"/>
    </w:rPr>
  </w:style>
  <w:style w:type="paragraph" w:customStyle="1" w:styleId="Coversubtitle2">
    <w:name w:val="Cover subtitle2"/>
    <w:basedOn w:val="Normal"/>
    <w:qFormat/>
    <w:rsid w:val="00B65529"/>
    <w:pPr>
      <w:numPr>
        <w:ilvl w:val="1"/>
      </w:numPr>
      <w:spacing w:line="264" w:lineRule="auto"/>
    </w:pPr>
    <w:rPr>
      <w:rFonts w:ascii="Ubuntu Medium" w:eastAsiaTheme="majorEastAsia" w:hAnsi="Ubuntu Medium" w:cstheme="majorBidi"/>
      <w:iCs/>
      <w:spacing w:val="15"/>
      <w:sz w:val="36"/>
    </w:rPr>
  </w:style>
  <w:style w:type="paragraph" w:customStyle="1" w:styleId="Code">
    <w:name w:val="Code"/>
    <w:basedOn w:val="HTMLPreformatted"/>
    <w:next w:val="WTStep"/>
    <w:qFormat/>
    <w:rsid w:val="00A81567"/>
    <w:pPr>
      <w:spacing w:before="120" w:after="120"/>
      <w:ind w:firstLine="720"/>
    </w:pPr>
    <w:rPr>
      <w:rFonts w:ascii="Consolas" w:hAnsi="Consolas"/>
      <w:sz w:val="22"/>
      <w:szCs w:val="22"/>
    </w:rPr>
  </w:style>
  <w:style w:type="paragraph" w:styleId="HTMLPreformatted">
    <w:name w:val="HTML Preformatted"/>
    <w:basedOn w:val="Normal"/>
    <w:link w:val="HTMLPreformattedChar"/>
    <w:uiPriority w:val="99"/>
    <w:semiHidden/>
    <w:unhideWhenUsed/>
    <w:rsid w:val="00B65529"/>
    <w:pPr>
      <w:spacing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65529"/>
    <w:rPr>
      <w:rFonts w:ascii="Courier" w:eastAsia="Batang" w:hAnsi="Courier" w:cs="Times New Roman"/>
      <w:color w:val="595959" w:themeColor="text1" w:themeTint="A6"/>
      <w:sz w:val="20"/>
      <w:szCs w:val="20"/>
      <w:lang w:eastAsia="ko-KR"/>
    </w:rPr>
  </w:style>
  <w:style w:type="paragraph" w:customStyle="1" w:styleId="WTStep">
    <w:name w:val="WT Step"/>
    <w:basedOn w:val="Normal"/>
    <w:qFormat/>
    <w:rsid w:val="00BD0C27"/>
    <w:pPr>
      <w:numPr>
        <w:numId w:val="46"/>
      </w:numPr>
      <w:spacing w:before="120" w:after="60" w:line="348" w:lineRule="auto"/>
      <w:contextualSpacing/>
    </w:pPr>
    <w:rPr>
      <w:rFonts w:eastAsia="Calibri"/>
      <w:lang w:eastAsia="en-US"/>
    </w:rPr>
  </w:style>
  <w:style w:type="paragraph" w:customStyle="1" w:styleId="WTStepNote">
    <w:name w:val="WT Step Note"/>
    <w:basedOn w:val="Note"/>
    <w:qFormat/>
    <w:rsid w:val="00B65529"/>
    <w:pPr>
      <w:spacing w:after="120"/>
      <w:ind w:left="720"/>
    </w:pPr>
  </w:style>
  <w:style w:type="paragraph" w:customStyle="1" w:styleId="Setupsubheading">
    <w:name w:val="Setup subheading"/>
    <w:basedOn w:val="Heading2"/>
    <w:next w:val="Normal"/>
    <w:qFormat/>
    <w:rsid w:val="001409D9"/>
  </w:style>
  <w:style w:type="paragraph" w:styleId="z-BottomofForm">
    <w:name w:val="HTML Bottom of Form"/>
    <w:basedOn w:val="Normal"/>
    <w:next w:val="Normal"/>
    <w:link w:val="z-BottomofFormChar"/>
    <w:hidden/>
    <w:uiPriority w:val="99"/>
    <w:semiHidden/>
    <w:unhideWhenUsed/>
    <w:rsid w:val="00B65529"/>
    <w:pPr>
      <w:pBdr>
        <w:top w:val="single" w:sz="6" w:space="1" w:color="auto"/>
      </w:pBdr>
      <w:jc w:val="center"/>
    </w:pPr>
    <w:rPr>
      <w:vanish/>
      <w:sz w:val="16"/>
      <w:szCs w:val="16"/>
    </w:rPr>
  </w:style>
  <w:style w:type="character" w:customStyle="1" w:styleId="z-BottomofFormChar">
    <w:name w:val="z-Bottom of Form Char"/>
    <w:basedOn w:val="DefaultParagraphFont"/>
    <w:link w:val="z-BottomofForm"/>
    <w:uiPriority w:val="99"/>
    <w:semiHidden/>
    <w:rsid w:val="00B65529"/>
    <w:rPr>
      <w:rFonts w:ascii="Arial" w:eastAsia="Batang" w:hAnsi="Arial" w:cs="Times New Roman"/>
      <w:vanish/>
      <w:color w:val="595959" w:themeColor="text1" w:themeTint="A6"/>
      <w:sz w:val="16"/>
      <w:szCs w:val="16"/>
      <w:lang w:eastAsia="ko-KR"/>
    </w:rPr>
  </w:style>
  <w:style w:type="paragraph" w:styleId="z-TopofForm">
    <w:name w:val="HTML Top of Form"/>
    <w:basedOn w:val="Normal"/>
    <w:next w:val="Normal"/>
    <w:link w:val="z-TopofFormChar"/>
    <w:hidden/>
    <w:uiPriority w:val="99"/>
    <w:semiHidden/>
    <w:unhideWhenUsed/>
    <w:rsid w:val="00B65529"/>
    <w:pPr>
      <w:pBdr>
        <w:bottom w:val="single" w:sz="6" w:space="1" w:color="auto"/>
      </w:pBdr>
      <w:jc w:val="center"/>
    </w:pPr>
    <w:rPr>
      <w:vanish/>
      <w:sz w:val="16"/>
      <w:szCs w:val="16"/>
    </w:rPr>
  </w:style>
  <w:style w:type="character" w:customStyle="1" w:styleId="z-TopofFormChar">
    <w:name w:val="z-Top of Form Char"/>
    <w:basedOn w:val="DefaultParagraphFont"/>
    <w:link w:val="z-TopofForm"/>
    <w:uiPriority w:val="99"/>
    <w:semiHidden/>
    <w:rsid w:val="00B65529"/>
    <w:rPr>
      <w:rFonts w:ascii="Arial" w:eastAsia="Batang" w:hAnsi="Arial" w:cs="Times New Roman"/>
      <w:vanish/>
      <w:color w:val="595959" w:themeColor="text1" w:themeTint="A6"/>
      <w:sz w:val="16"/>
      <w:szCs w:val="16"/>
      <w:lang w:eastAsia="ko-KR"/>
    </w:rPr>
  </w:style>
  <w:style w:type="table" w:styleId="TableGrid">
    <w:name w:val="Table Grid"/>
    <w:basedOn w:val="TableNormal"/>
    <w:uiPriority w:val="59"/>
    <w:rsid w:val="00B65529"/>
    <w:pPr>
      <w:numPr>
        <w:numId w:val="5"/>
      </w:numPr>
      <w:ind w:left="0" w:firstLine="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29481D"/>
    <w:rPr>
      <w:color w:val="595959"/>
      <w:u w:val="single"/>
    </w:rPr>
  </w:style>
  <w:style w:type="paragraph" w:styleId="TOC1">
    <w:name w:val="toc 1"/>
    <w:basedOn w:val="Normal"/>
    <w:next w:val="Normal"/>
    <w:uiPriority w:val="39"/>
    <w:unhideWhenUsed/>
    <w:qFormat/>
    <w:rsid w:val="00B65529"/>
    <w:pPr>
      <w:spacing w:before="120"/>
    </w:pPr>
    <w:rPr>
      <w:rFonts w:ascii="Ubuntu" w:hAnsi="Ubuntu"/>
      <w:b/>
      <w:bCs/>
      <w:caps/>
      <w:sz w:val="26"/>
      <w:szCs w:val="24"/>
    </w:rPr>
  </w:style>
  <w:style w:type="paragraph" w:styleId="TOC2">
    <w:name w:val="toc 2"/>
    <w:basedOn w:val="Normal"/>
    <w:next w:val="Normal"/>
    <w:uiPriority w:val="39"/>
    <w:unhideWhenUsed/>
    <w:qFormat/>
    <w:rsid w:val="00B65529"/>
    <w:pPr>
      <w:ind w:left="220"/>
    </w:pPr>
  </w:style>
  <w:style w:type="paragraph" w:customStyle="1" w:styleId="WTstepsheading">
    <w:name w:val="WT steps heading"/>
    <w:basedOn w:val="Heading2"/>
    <w:next w:val="WTStep"/>
    <w:autoRedefine/>
    <w:qFormat/>
    <w:rsid w:val="001B4043"/>
    <w:pPr>
      <w:pPrChange w:id="0" w:author="Roy Prins" w:date="2017-05-29T14:49:00Z">
        <w:pPr>
          <w:keepNext/>
          <w:keepLines/>
          <w:spacing w:before="360" w:after="120" w:line="319" w:lineRule="auto"/>
          <w:outlineLvl w:val="1"/>
        </w:pPr>
      </w:pPrChange>
    </w:pPr>
    <w:rPr>
      <w:rPrChange w:id="0" w:author="Roy Prins" w:date="2017-05-29T14:49:00Z">
        <w:rPr>
          <w:rFonts w:ascii="Arial" w:eastAsiaTheme="majorEastAsia" w:hAnsi="Arial" w:cstheme="majorBidi"/>
          <w:b/>
          <w:bCs/>
          <w:color w:val="595959" w:themeColor="text1" w:themeTint="A6"/>
          <w:sz w:val="26"/>
          <w:szCs w:val="26"/>
          <w:lang w:val="en-US" w:eastAsia="ko-KR" w:bidi="ar-SA"/>
        </w:rPr>
      </w:rPrChange>
    </w:rPr>
  </w:style>
  <w:style w:type="paragraph" w:customStyle="1" w:styleId="Moduleobjectivesleadin">
    <w:name w:val="Module objectives leadin"/>
    <w:basedOn w:val="Normal"/>
    <w:next w:val="ModuleObjectives"/>
    <w:qFormat/>
    <w:rsid w:val="00B65529"/>
    <w:rPr>
      <w:b/>
      <w:bCs/>
    </w:rPr>
  </w:style>
  <w:style w:type="paragraph" w:customStyle="1" w:styleId="ModuleTitle">
    <w:name w:val="Module Title"/>
    <w:basedOn w:val="CourseTitle"/>
    <w:next w:val="Normal"/>
    <w:qFormat/>
    <w:rsid w:val="00D824B4"/>
    <w:pPr>
      <w:pageBreakBefore/>
      <w:spacing w:before="1000"/>
    </w:pPr>
    <w:rPr>
      <w:sz w:val="64"/>
    </w:rPr>
  </w:style>
  <w:style w:type="paragraph" w:customStyle="1" w:styleId="Setupheading">
    <w:name w:val="Setup heading"/>
    <w:basedOn w:val="WTTitle"/>
    <w:next w:val="Normal"/>
    <w:qFormat/>
    <w:rsid w:val="00B65529"/>
  </w:style>
  <w:style w:type="paragraph" w:customStyle="1" w:styleId="WTTitle">
    <w:name w:val="WT Title"/>
    <w:basedOn w:val="Heading1"/>
    <w:next w:val="Normal"/>
    <w:qFormat/>
    <w:rsid w:val="00B65529"/>
    <w:rPr>
      <w:b/>
    </w:rPr>
  </w:style>
  <w:style w:type="paragraph" w:customStyle="1" w:styleId="TOCTitle">
    <w:name w:val="TOC Title"/>
    <w:basedOn w:val="Setupsubheading"/>
    <w:qFormat/>
    <w:rsid w:val="00B30B67"/>
    <w:pPr>
      <w:keepNext w:val="0"/>
      <w:pageBreakBefore/>
      <w:spacing w:before="0"/>
    </w:pPr>
    <w:rPr>
      <w:rFonts w:ascii="Ubuntu" w:hAnsi="Ubuntu"/>
      <w:sz w:val="32"/>
      <w:szCs w:val="32"/>
    </w:rPr>
  </w:style>
  <w:style w:type="paragraph" w:customStyle="1" w:styleId="WTStepbullets">
    <w:name w:val="WT Step bullets"/>
    <w:basedOn w:val="Normal"/>
    <w:qFormat/>
    <w:rsid w:val="00BD0C27"/>
    <w:pPr>
      <w:numPr>
        <w:numId w:val="3"/>
      </w:numPr>
      <w:spacing w:before="120" w:after="60" w:line="348" w:lineRule="auto"/>
      <w:ind w:left="1080"/>
      <w:contextualSpacing/>
    </w:pPr>
    <w:rPr>
      <w:rFonts w:eastAsia="Calibri"/>
      <w:lang w:eastAsia="en-US"/>
    </w:rPr>
  </w:style>
  <w:style w:type="paragraph" w:customStyle="1" w:styleId="WTobjectives">
    <w:name w:val="WT objectives"/>
    <w:basedOn w:val="ModuleObjectives"/>
    <w:qFormat/>
    <w:rsid w:val="00997A40"/>
    <w:pPr>
      <w:numPr>
        <w:numId w:val="6"/>
      </w:numPr>
    </w:pPr>
  </w:style>
  <w:style w:type="paragraph" w:customStyle="1" w:styleId="WTobjectivesleadin">
    <w:name w:val="WT objectives leadin"/>
    <w:basedOn w:val="Moduleobjectivesleadin"/>
    <w:next w:val="WTobjectives"/>
    <w:qFormat/>
    <w:rsid w:val="00582A8D"/>
    <w:pPr>
      <w:spacing w:before="120" w:after="120"/>
    </w:pPr>
  </w:style>
  <w:style w:type="paragraph" w:customStyle="1" w:styleId="WTimage">
    <w:name w:val="WT image"/>
    <w:basedOn w:val="Normal"/>
    <w:next w:val="WTStep"/>
    <w:qFormat/>
    <w:rsid w:val="001D6D21"/>
    <w:pPr>
      <w:ind w:left="720"/>
      <w:contextualSpacing/>
    </w:pPr>
    <w:rPr>
      <w:noProof/>
      <w:lang w:eastAsia="en-US"/>
    </w:rPr>
  </w:style>
  <w:style w:type="paragraph" w:styleId="DocumentMap">
    <w:name w:val="Document Map"/>
    <w:basedOn w:val="Normal"/>
    <w:link w:val="DocumentMapChar"/>
    <w:uiPriority w:val="99"/>
    <w:semiHidden/>
    <w:unhideWhenUsed/>
    <w:rsid w:val="009A4F64"/>
    <w:pPr>
      <w:spacing w:line="240" w:lineRule="auto"/>
    </w:pPr>
    <w:rPr>
      <w:rFonts w:ascii="Times New Roman" w:hAnsi="Times New Roman"/>
      <w:sz w:val="24"/>
      <w:szCs w:val="24"/>
    </w:rPr>
  </w:style>
  <w:style w:type="character" w:customStyle="1" w:styleId="DocumentMapChar">
    <w:name w:val="Document Map Char"/>
    <w:basedOn w:val="DefaultParagraphFont"/>
    <w:link w:val="DocumentMap"/>
    <w:uiPriority w:val="99"/>
    <w:semiHidden/>
    <w:rsid w:val="009A4F64"/>
    <w:rPr>
      <w:rFonts w:ascii="Times New Roman" w:eastAsia="Batang" w:hAnsi="Times New Roman" w:cs="Times New Roman"/>
      <w:color w:val="595959" w:themeColor="text1" w:themeTint="A6"/>
      <w:lang w:eastAsia="ko-KR"/>
    </w:rPr>
  </w:style>
  <w:style w:type="paragraph" w:styleId="Header">
    <w:name w:val="header"/>
    <w:basedOn w:val="Normal"/>
    <w:link w:val="HeaderChar"/>
    <w:unhideWhenUsed/>
    <w:rsid w:val="003049F8"/>
    <w:pPr>
      <w:tabs>
        <w:tab w:val="center" w:pos="4680"/>
        <w:tab w:val="right" w:pos="9360"/>
      </w:tabs>
      <w:spacing w:line="240" w:lineRule="auto"/>
    </w:pPr>
  </w:style>
  <w:style w:type="character" w:customStyle="1" w:styleId="HeaderChar">
    <w:name w:val="Header Char"/>
    <w:basedOn w:val="DefaultParagraphFont"/>
    <w:link w:val="Header"/>
    <w:rsid w:val="003049F8"/>
    <w:rPr>
      <w:rFonts w:ascii="Arial" w:eastAsia="Batang" w:hAnsi="Arial" w:cs="Times New Roman"/>
      <w:color w:val="595959" w:themeColor="text1" w:themeTint="A6"/>
      <w:sz w:val="22"/>
      <w:szCs w:val="22"/>
      <w:lang w:eastAsia="ko-KR"/>
    </w:rPr>
  </w:style>
  <w:style w:type="paragraph" w:styleId="NoSpacing">
    <w:name w:val="No Spacing"/>
    <w:uiPriority w:val="1"/>
    <w:qFormat/>
    <w:rsid w:val="002E7BC3"/>
    <w:rPr>
      <w:rFonts w:ascii="Arial" w:eastAsia="Batang" w:hAnsi="Arial" w:cs="Times New Roman"/>
      <w:color w:val="595959" w:themeColor="text1" w:themeTint="A6"/>
      <w:sz w:val="22"/>
      <w:szCs w:val="22"/>
      <w:lang w:eastAsia="ko-KR"/>
    </w:rPr>
  </w:style>
  <w:style w:type="paragraph" w:styleId="ListParagraph">
    <w:name w:val="List Paragraph"/>
    <w:basedOn w:val="Normal"/>
    <w:uiPriority w:val="34"/>
    <w:qFormat/>
    <w:rsid w:val="00966DF5"/>
    <w:pPr>
      <w:ind w:left="720"/>
      <w:contextualSpacing/>
    </w:pPr>
  </w:style>
  <w:style w:type="paragraph" w:styleId="Quote">
    <w:name w:val="Quote"/>
    <w:basedOn w:val="Normal"/>
    <w:next w:val="Normal"/>
    <w:link w:val="QuoteChar"/>
    <w:uiPriority w:val="29"/>
    <w:qFormat/>
    <w:rsid w:val="006469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6469AF"/>
    <w:rPr>
      <w:rFonts w:ascii="Arial" w:eastAsia="Batang" w:hAnsi="Arial" w:cs="Times New Roman"/>
      <w:i/>
      <w:iCs/>
      <w:color w:val="404040" w:themeColor="text1" w:themeTint="BF"/>
      <w:sz w:val="22"/>
      <w:szCs w:val="22"/>
      <w:lang w:eastAsia="ko-KR"/>
    </w:rPr>
  </w:style>
  <w:style w:type="paragraph" w:styleId="IntenseQuote">
    <w:name w:val="Intense Quote"/>
    <w:basedOn w:val="Normal"/>
    <w:next w:val="Normal"/>
    <w:link w:val="IntenseQuoteChar"/>
    <w:uiPriority w:val="30"/>
    <w:qFormat/>
    <w:rsid w:val="006469AF"/>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469AF"/>
    <w:rPr>
      <w:rFonts w:ascii="Arial" w:eastAsia="Batang" w:hAnsi="Arial" w:cs="Times New Roman"/>
      <w:i/>
      <w:iCs/>
      <w:color w:val="4F81BD" w:themeColor="accent1"/>
      <w:sz w:val="22"/>
      <w:szCs w:val="22"/>
      <w:lang w:eastAsia="ko-KR"/>
    </w:rPr>
  </w:style>
  <w:style w:type="paragraph" w:customStyle="1" w:styleId="p1">
    <w:name w:val="p1"/>
    <w:basedOn w:val="Normal"/>
    <w:rsid w:val="0023485E"/>
    <w:pPr>
      <w:spacing w:line="240" w:lineRule="auto"/>
    </w:pPr>
    <w:rPr>
      <w:rFonts w:ascii="Meslo LG S for Powerline" w:eastAsiaTheme="minorEastAsia" w:hAnsi="Meslo LG S for Powerline" w:cs="Meslo LG S for Powerline"/>
      <w:color w:val="auto"/>
      <w:sz w:val="17"/>
      <w:szCs w:val="17"/>
      <w:lang w:val="en-GB" w:eastAsia="en-GB"/>
    </w:rPr>
  </w:style>
  <w:style w:type="character" w:customStyle="1" w:styleId="apple-converted-space">
    <w:name w:val="apple-converted-space"/>
    <w:basedOn w:val="DefaultParagraphFont"/>
    <w:rsid w:val="0023485E"/>
  </w:style>
  <w:style w:type="paragraph" w:customStyle="1" w:styleId="Exerciseobjectives">
    <w:name w:val="Exercise objectives"/>
    <w:basedOn w:val="ModuleObjectives"/>
    <w:qFormat/>
    <w:rsid w:val="00BA0B6A"/>
    <w:pPr>
      <w:numPr>
        <w:numId w:val="32"/>
      </w:numPr>
    </w:pPr>
  </w:style>
  <w:style w:type="paragraph" w:customStyle="1" w:styleId="Step">
    <w:name w:val="Step"/>
    <w:basedOn w:val="Normal"/>
    <w:qFormat/>
    <w:rsid w:val="00BA0B6A"/>
    <w:pPr>
      <w:spacing w:before="120" w:after="60" w:line="348" w:lineRule="auto"/>
      <w:ind w:left="720" w:hanging="360"/>
      <w:contextualSpacing/>
    </w:pPr>
    <w:rPr>
      <w:rFonts w:eastAsia="Calibri"/>
      <w:lang w:eastAsia="en-US"/>
    </w:rPr>
  </w:style>
  <w:style w:type="paragraph" w:customStyle="1" w:styleId="Specificstepheading">
    <w:name w:val="Specific step heading"/>
    <w:basedOn w:val="Heading2"/>
    <w:next w:val="Step"/>
    <w:autoRedefine/>
    <w:qFormat/>
    <w:rsid w:val="00BA0B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60592">
      <w:bodyDiv w:val="1"/>
      <w:marLeft w:val="0"/>
      <w:marRight w:val="0"/>
      <w:marTop w:val="0"/>
      <w:marBottom w:val="0"/>
      <w:divBdr>
        <w:top w:val="none" w:sz="0" w:space="0" w:color="auto"/>
        <w:left w:val="none" w:sz="0" w:space="0" w:color="auto"/>
        <w:bottom w:val="none" w:sz="0" w:space="0" w:color="auto"/>
        <w:right w:val="none" w:sz="0" w:space="0" w:color="auto"/>
      </w:divBdr>
    </w:div>
    <w:div w:id="13194631">
      <w:bodyDiv w:val="1"/>
      <w:marLeft w:val="0"/>
      <w:marRight w:val="0"/>
      <w:marTop w:val="0"/>
      <w:marBottom w:val="0"/>
      <w:divBdr>
        <w:top w:val="none" w:sz="0" w:space="0" w:color="auto"/>
        <w:left w:val="none" w:sz="0" w:space="0" w:color="auto"/>
        <w:bottom w:val="none" w:sz="0" w:space="0" w:color="auto"/>
        <w:right w:val="none" w:sz="0" w:space="0" w:color="auto"/>
      </w:divBdr>
      <w:divsChild>
        <w:div w:id="727916683">
          <w:marLeft w:val="1800"/>
          <w:marRight w:val="0"/>
          <w:marTop w:val="86"/>
          <w:marBottom w:val="0"/>
          <w:divBdr>
            <w:top w:val="none" w:sz="0" w:space="0" w:color="auto"/>
            <w:left w:val="none" w:sz="0" w:space="0" w:color="auto"/>
            <w:bottom w:val="none" w:sz="0" w:space="0" w:color="auto"/>
            <w:right w:val="none" w:sz="0" w:space="0" w:color="auto"/>
          </w:divBdr>
        </w:div>
      </w:divsChild>
    </w:div>
    <w:div w:id="111367050">
      <w:bodyDiv w:val="1"/>
      <w:marLeft w:val="0"/>
      <w:marRight w:val="0"/>
      <w:marTop w:val="0"/>
      <w:marBottom w:val="0"/>
      <w:divBdr>
        <w:top w:val="none" w:sz="0" w:space="0" w:color="auto"/>
        <w:left w:val="none" w:sz="0" w:space="0" w:color="auto"/>
        <w:bottom w:val="none" w:sz="0" w:space="0" w:color="auto"/>
        <w:right w:val="none" w:sz="0" w:space="0" w:color="auto"/>
      </w:divBdr>
    </w:div>
    <w:div w:id="142165967">
      <w:bodyDiv w:val="1"/>
      <w:marLeft w:val="0"/>
      <w:marRight w:val="0"/>
      <w:marTop w:val="0"/>
      <w:marBottom w:val="0"/>
      <w:divBdr>
        <w:top w:val="none" w:sz="0" w:space="0" w:color="auto"/>
        <w:left w:val="none" w:sz="0" w:space="0" w:color="auto"/>
        <w:bottom w:val="none" w:sz="0" w:space="0" w:color="auto"/>
        <w:right w:val="none" w:sz="0" w:space="0" w:color="auto"/>
      </w:divBdr>
    </w:div>
    <w:div w:id="146408510">
      <w:bodyDiv w:val="1"/>
      <w:marLeft w:val="0"/>
      <w:marRight w:val="0"/>
      <w:marTop w:val="0"/>
      <w:marBottom w:val="0"/>
      <w:divBdr>
        <w:top w:val="none" w:sz="0" w:space="0" w:color="auto"/>
        <w:left w:val="none" w:sz="0" w:space="0" w:color="auto"/>
        <w:bottom w:val="none" w:sz="0" w:space="0" w:color="auto"/>
        <w:right w:val="none" w:sz="0" w:space="0" w:color="auto"/>
      </w:divBdr>
    </w:div>
    <w:div w:id="214584622">
      <w:bodyDiv w:val="1"/>
      <w:marLeft w:val="0"/>
      <w:marRight w:val="0"/>
      <w:marTop w:val="0"/>
      <w:marBottom w:val="0"/>
      <w:divBdr>
        <w:top w:val="none" w:sz="0" w:space="0" w:color="auto"/>
        <w:left w:val="none" w:sz="0" w:space="0" w:color="auto"/>
        <w:bottom w:val="none" w:sz="0" w:space="0" w:color="auto"/>
        <w:right w:val="none" w:sz="0" w:space="0" w:color="auto"/>
      </w:divBdr>
      <w:divsChild>
        <w:div w:id="2056152545">
          <w:marLeft w:val="1166"/>
          <w:marRight w:val="0"/>
          <w:marTop w:val="106"/>
          <w:marBottom w:val="0"/>
          <w:divBdr>
            <w:top w:val="none" w:sz="0" w:space="0" w:color="auto"/>
            <w:left w:val="none" w:sz="0" w:space="0" w:color="auto"/>
            <w:bottom w:val="none" w:sz="0" w:space="0" w:color="auto"/>
            <w:right w:val="none" w:sz="0" w:space="0" w:color="auto"/>
          </w:divBdr>
        </w:div>
      </w:divsChild>
    </w:div>
    <w:div w:id="217203199">
      <w:bodyDiv w:val="1"/>
      <w:marLeft w:val="0"/>
      <w:marRight w:val="0"/>
      <w:marTop w:val="0"/>
      <w:marBottom w:val="0"/>
      <w:divBdr>
        <w:top w:val="none" w:sz="0" w:space="0" w:color="auto"/>
        <w:left w:val="none" w:sz="0" w:space="0" w:color="auto"/>
        <w:bottom w:val="none" w:sz="0" w:space="0" w:color="auto"/>
        <w:right w:val="none" w:sz="0" w:space="0" w:color="auto"/>
      </w:divBdr>
    </w:div>
    <w:div w:id="230041030">
      <w:bodyDiv w:val="1"/>
      <w:marLeft w:val="0"/>
      <w:marRight w:val="0"/>
      <w:marTop w:val="0"/>
      <w:marBottom w:val="0"/>
      <w:divBdr>
        <w:top w:val="none" w:sz="0" w:space="0" w:color="auto"/>
        <w:left w:val="none" w:sz="0" w:space="0" w:color="auto"/>
        <w:bottom w:val="none" w:sz="0" w:space="0" w:color="auto"/>
        <w:right w:val="none" w:sz="0" w:space="0" w:color="auto"/>
      </w:divBdr>
    </w:div>
    <w:div w:id="240331200">
      <w:bodyDiv w:val="1"/>
      <w:marLeft w:val="0"/>
      <w:marRight w:val="0"/>
      <w:marTop w:val="0"/>
      <w:marBottom w:val="0"/>
      <w:divBdr>
        <w:top w:val="none" w:sz="0" w:space="0" w:color="auto"/>
        <w:left w:val="none" w:sz="0" w:space="0" w:color="auto"/>
        <w:bottom w:val="none" w:sz="0" w:space="0" w:color="auto"/>
        <w:right w:val="none" w:sz="0" w:space="0" w:color="auto"/>
      </w:divBdr>
    </w:div>
    <w:div w:id="260726346">
      <w:bodyDiv w:val="1"/>
      <w:marLeft w:val="0"/>
      <w:marRight w:val="0"/>
      <w:marTop w:val="0"/>
      <w:marBottom w:val="0"/>
      <w:divBdr>
        <w:top w:val="none" w:sz="0" w:space="0" w:color="auto"/>
        <w:left w:val="none" w:sz="0" w:space="0" w:color="auto"/>
        <w:bottom w:val="none" w:sz="0" w:space="0" w:color="auto"/>
        <w:right w:val="none" w:sz="0" w:space="0" w:color="auto"/>
      </w:divBdr>
    </w:div>
    <w:div w:id="366567208">
      <w:bodyDiv w:val="1"/>
      <w:marLeft w:val="0"/>
      <w:marRight w:val="0"/>
      <w:marTop w:val="0"/>
      <w:marBottom w:val="0"/>
      <w:divBdr>
        <w:top w:val="none" w:sz="0" w:space="0" w:color="auto"/>
        <w:left w:val="none" w:sz="0" w:space="0" w:color="auto"/>
        <w:bottom w:val="none" w:sz="0" w:space="0" w:color="auto"/>
        <w:right w:val="none" w:sz="0" w:space="0" w:color="auto"/>
      </w:divBdr>
    </w:div>
    <w:div w:id="399791441">
      <w:bodyDiv w:val="1"/>
      <w:marLeft w:val="0"/>
      <w:marRight w:val="0"/>
      <w:marTop w:val="0"/>
      <w:marBottom w:val="0"/>
      <w:divBdr>
        <w:top w:val="none" w:sz="0" w:space="0" w:color="auto"/>
        <w:left w:val="none" w:sz="0" w:space="0" w:color="auto"/>
        <w:bottom w:val="none" w:sz="0" w:space="0" w:color="auto"/>
        <w:right w:val="none" w:sz="0" w:space="0" w:color="auto"/>
      </w:divBdr>
      <w:divsChild>
        <w:div w:id="109248870">
          <w:marLeft w:val="360"/>
          <w:marRight w:val="0"/>
          <w:marTop w:val="240"/>
          <w:marBottom w:val="0"/>
          <w:divBdr>
            <w:top w:val="none" w:sz="0" w:space="0" w:color="auto"/>
            <w:left w:val="none" w:sz="0" w:space="0" w:color="auto"/>
            <w:bottom w:val="none" w:sz="0" w:space="0" w:color="auto"/>
            <w:right w:val="none" w:sz="0" w:space="0" w:color="auto"/>
          </w:divBdr>
        </w:div>
        <w:div w:id="1331130846">
          <w:marLeft w:val="360"/>
          <w:marRight w:val="0"/>
          <w:marTop w:val="240"/>
          <w:marBottom w:val="0"/>
          <w:divBdr>
            <w:top w:val="none" w:sz="0" w:space="0" w:color="auto"/>
            <w:left w:val="none" w:sz="0" w:space="0" w:color="auto"/>
            <w:bottom w:val="none" w:sz="0" w:space="0" w:color="auto"/>
            <w:right w:val="none" w:sz="0" w:space="0" w:color="auto"/>
          </w:divBdr>
        </w:div>
        <w:div w:id="1294366928">
          <w:marLeft w:val="360"/>
          <w:marRight w:val="0"/>
          <w:marTop w:val="240"/>
          <w:marBottom w:val="0"/>
          <w:divBdr>
            <w:top w:val="none" w:sz="0" w:space="0" w:color="auto"/>
            <w:left w:val="none" w:sz="0" w:space="0" w:color="auto"/>
            <w:bottom w:val="none" w:sz="0" w:space="0" w:color="auto"/>
            <w:right w:val="none" w:sz="0" w:space="0" w:color="auto"/>
          </w:divBdr>
        </w:div>
        <w:div w:id="1241863308">
          <w:marLeft w:val="360"/>
          <w:marRight w:val="0"/>
          <w:marTop w:val="240"/>
          <w:marBottom w:val="0"/>
          <w:divBdr>
            <w:top w:val="none" w:sz="0" w:space="0" w:color="auto"/>
            <w:left w:val="none" w:sz="0" w:space="0" w:color="auto"/>
            <w:bottom w:val="none" w:sz="0" w:space="0" w:color="auto"/>
            <w:right w:val="none" w:sz="0" w:space="0" w:color="auto"/>
          </w:divBdr>
        </w:div>
        <w:div w:id="1358585896">
          <w:marLeft w:val="360"/>
          <w:marRight w:val="0"/>
          <w:marTop w:val="240"/>
          <w:marBottom w:val="0"/>
          <w:divBdr>
            <w:top w:val="none" w:sz="0" w:space="0" w:color="auto"/>
            <w:left w:val="none" w:sz="0" w:space="0" w:color="auto"/>
            <w:bottom w:val="none" w:sz="0" w:space="0" w:color="auto"/>
            <w:right w:val="none" w:sz="0" w:space="0" w:color="auto"/>
          </w:divBdr>
        </w:div>
        <w:div w:id="1459837939">
          <w:marLeft w:val="360"/>
          <w:marRight w:val="0"/>
          <w:marTop w:val="240"/>
          <w:marBottom w:val="0"/>
          <w:divBdr>
            <w:top w:val="none" w:sz="0" w:space="0" w:color="auto"/>
            <w:left w:val="none" w:sz="0" w:space="0" w:color="auto"/>
            <w:bottom w:val="none" w:sz="0" w:space="0" w:color="auto"/>
            <w:right w:val="none" w:sz="0" w:space="0" w:color="auto"/>
          </w:divBdr>
        </w:div>
      </w:divsChild>
    </w:div>
    <w:div w:id="400950359">
      <w:bodyDiv w:val="1"/>
      <w:marLeft w:val="0"/>
      <w:marRight w:val="0"/>
      <w:marTop w:val="0"/>
      <w:marBottom w:val="0"/>
      <w:divBdr>
        <w:top w:val="none" w:sz="0" w:space="0" w:color="auto"/>
        <w:left w:val="none" w:sz="0" w:space="0" w:color="auto"/>
        <w:bottom w:val="none" w:sz="0" w:space="0" w:color="auto"/>
        <w:right w:val="none" w:sz="0" w:space="0" w:color="auto"/>
      </w:divBdr>
    </w:div>
    <w:div w:id="432559219">
      <w:bodyDiv w:val="1"/>
      <w:marLeft w:val="0"/>
      <w:marRight w:val="0"/>
      <w:marTop w:val="0"/>
      <w:marBottom w:val="0"/>
      <w:divBdr>
        <w:top w:val="none" w:sz="0" w:space="0" w:color="auto"/>
        <w:left w:val="none" w:sz="0" w:space="0" w:color="auto"/>
        <w:bottom w:val="none" w:sz="0" w:space="0" w:color="auto"/>
        <w:right w:val="none" w:sz="0" w:space="0" w:color="auto"/>
      </w:divBdr>
    </w:div>
    <w:div w:id="456484001">
      <w:bodyDiv w:val="1"/>
      <w:marLeft w:val="0"/>
      <w:marRight w:val="0"/>
      <w:marTop w:val="0"/>
      <w:marBottom w:val="0"/>
      <w:divBdr>
        <w:top w:val="none" w:sz="0" w:space="0" w:color="auto"/>
        <w:left w:val="none" w:sz="0" w:space="0" w:color="auto"/>
        <w:bottom w:val="none" w:sz="0" w:space="0" w:color="auto"/>
        <w:right w:val="none" w:sz="0" w:space="0" w:color="auto"/>
      </w:divBdr>
    </w:div>
    <w:div w:id="498161816">
      <w:bodyDiv w:val="1"/>
      <w:marLeft w:val="0"/>
      <w:marRight w:val="0"/>
      <w:marTop w:val="0"/>
      <w:marBottom w:val="0"/>
      <w:divBdr>
        <w:top w:val="none" w:sz="0" w:space="0" w:color="auto"/>
        <w:left w:val="none" w:sz="0" w:space="0" w:color="auto"/>
        <w:bottom w:val="none" w:sz="0" w:space="0" w:color="auto"/>
        <w:right w:val="none" w:sz="0" w:space="0" w:color="auto"/>
      </w:divBdr>
      <w:divsChild>
        <w:div w:id="609121517">
          <w:marLeft w:val="360"/>
          <w:marRight w:val="0"/>
          <w:marTop w:val="240"/>
          <w:marBottom w:val="0"/>
          <w:divBdr>
            <w:top w:val="none" w:sz="0" w:space="0" w:color="auto"/>
            <w:left w:val="none" w:sz="0" w:space="0" w:color="auto"/>
            <w:bottom w:val="none" w:sz="0" w:space="0" w:color="auto"/>
            <w:right w:val="none" w:sz="0" w:space="0" w:color="auto"/>
          </w:divBdr>
        </w:div>
        <w:div w:id="669479244">
          <w:marLeft w:val="360"/>
          <w:marRight w:val="0"/>
          <w:marTop w:val="240"/>
          <w:marBottom w:val="0"/>
          <w:divBdr>
            <w:top w:val="none" w:sz="0" w:space="0" w:color="auto"/>
            <w:left w:val="none" w:sz="0" w:space="0" w:color="auto"/>
            <w:bottom w:val="none" w:sz="0" w:space="0" w:color="auto"/>
            <w:right w:val="none" w:sz="0" w:space="0" w:color="auto"/>
          </w:divBdr>
        </w:div>
      </w:divsChild>
    </w:div>
    <w:div w:id="604267806">
      <w:bodyDiv w:val="1"/>
      <w:marLeft w:val="0"/>
      <w:marRight w:val="0"/>
      <w:marTop w:val="0"/>
      <w:marBottom w:val="0"/>
      <w:divBdr>
        <w:top w:val="none" w:sz="0" w:space="0" w:color="auto"/>
        <w:left w:val="none" w:sz="0" w:space="0" w:color="auto"/>
        <w:bottom w:val="none" w:sz="0" w:space="0" w:color="auto"/>
        <w:right w:val="none" w:sz="0" w:space="0" w:color="auto"/>
      </w:divBdr>
    </w:div>
    <w:div w:id="649095125">
      <w:bodyDiv w:val="1"/>
      <w:marLeft w:val="0"/>
      <w:marRight w:val="0"/>
      <w:marTop w:val="0"/>
      <w:marBottom w:val="0"/>
      <w:divBdr>
        <w:top w:val="none" w:sz="0" w:space="0" w:color="auto"/>
        <w:left w:val="none" w:sz="0" w:space="0" w:color="auto"/>
        <w:bottom w:val="none" w:sz="0" w:space="0" w:color="auto"/>
        <w:right w:val="none" w:sz="0" w:space="0" w:color="auto"/>
      </w:divBdr>
      <w:divsChild>
        <w:div w:id="2076200826">
          <w:marLeft w:val="1166"/>
          <w:marRight w:val="0"/>
          <w:marTop w:val="106"/>
          <w:marBottom w:val="0"/>
          <w:divBdr>
            <w:top w:val="none" w:sz="0" w:space="0" w:color="auto"/>
            <w:left w:val="none" w:sz="0" w:space="0" w:color="auto"/>
            <w:bottom w:val="none" w:sz="0" w:space="0" w:color="auto"/>
            <w:right w:val="none" w:sz="0" w:space="0" w:color="auto"/>
          </w:divBdr>
        </w:div>
      </w:divsChild>
    </w:div>
    <w:div w:id="692270783">
      <w:bodyDiv w:val="1"/>
      <w:marLeft w:val="0"/>
      <w:marRight w:val="0"/>
      <w:marTop w:val="0"/>
      <w:marBottom w:val="0"/>
      <w:divBdr>
        <w:top w:val="none" w:sz="0" w:space="0" w:color="auto"/>
        <w:left w:val="none" w:sz="0" w:space="0" w:color="auto"/>
        <w:bottom w:val="none" w:sz="0" w:space="0" w:color="auto"/>
        <w:right w:val="none" w:sz="0" w:space="0" w:color="auto"/>
      </w:divBdr>
    </w:div>
    <w:div w:id="737675833">
      <w:bodyDiv w:val="1"/>
      <w:marLeft w:val="0"/>
      <w:marRight w:val="0"/>
      <w:marTop w:val="0"/>
      <w:marBottom w:val="0"/>
      <w:divBdr>
        <w:top w:val="none" w:sz="0" w:space="0" w:color="auto"/>
        <w:left w:val="none" w:sz="0" w:space="0" w:color="auto"/>
        <w:bottom w:val="none" w:sz="0" w:space="0" w:color="auto"/>
        <w:right w:val="none" w:sz="0" w:space="0" w:color="auto"/>
      </w:divBdr>
    </w:div>
    <w:div w:id="748581682">
      <w:bodyDiv w:val="1"/>
      <w:marLeft w:val="0"/>
      <w:marRight w:val="0"/>
      <w:marTop w:val="0"/>
      <w:marBottom w:val="0"/>
      <w:divBdr>
        <w:top w:val="none" w:sz="0" w:space="0" w:color="auto"/>
        <w:left w:val="none" w:sz="0" w:space="0" w:color="auto"/>
        <w:bottom w:val="none" w:sz="0" w:space="0" w:color="auto"/>
        <w:right w:val="none" w:sz="0" w:space="0" w:color="auto"/>
      </w:divBdr>
    </w:div>
    <w:div w:id="760957298">
      <w:bodyDiv w:val="1"/>
      <w:marLeft w:val="0"/>
      <w:marRight w:val="0"/>
      <w:marTop w:val="0"/>
      <w:marBottom w:val="0"/>
      <w:divBdr>
        <w:top w:val="none" w:sz="0" w:space="0" w:color="auto"/>
        <w:left w:val="none" w:sz="0" w:space="0" w:color="auto"/>
        <w:bottom w:val="none" w:sz="0" w:space="0" w:color="auto"/>
        <w:right w:val="none" w:sz="0" w:space="0" w:color="auto"/>
      </w:divBdr>
    </w:div>
    <w:div w:id="762264137">
      <w:bodyDiv w:val="1"/>
      <w:marLeft w:val="0"/>
      <w:marRight w:val="0"/>
      <w:marTop w:val="0"/>
      <w:marBottom w:val="0"/>
      <w:divBdr>
        <w:top w:val="none" w:sz="0" w:space="0" w:color="auto"/>
        <w:left w:val="none" w:sz="0" w:space="0" w:color="auto"/>
        <w:bottom w:val="none" w:sz="0" w:space="0" w:color="auto"/>
        <w:right w:val="none" w:sz="0" w:space="0" w:color="auto"/>
      </w:divBdr>
    </w:div>
    <w:div w:id="796069935">
      <w:bodyDiv w:val="1"/>
      <w:marLeft w:val="0"/>
      <w:marRight w:val="0"/>
      <w:marTop w:val="0"/>
      <w:marBottom w:val="0"/>
      <w:divBdr>
        <w:top w:val="none" w:sz="0" w:space="0" w:color="auto"/>
        <w:left w:val="none" w:sz="0" w:space="0" w:color="auto"/>
        <w:bottom w:val="none" w:sz="0" w:space="0" w:color="auto"/>
        <w:right w:val="none" w:sz="0" w:space="0" w:color="auto"/>
      </w:divBdr>
    </w:div>
    <w:div w:id="855316093">
      <w:bodyDiv w:val="1"/>
      <w:marLeft w:val="0"/>
      <w:marRight w:val="0"/>
      <w:marTop w:val="0"/>
      <w:marBottom w:val="0"/>
      <w:divBdr>
        <w:top w:val="none" w:sz="0" w:space="0" w:color="auto"/>
        <w:left w:val="none" w:sz="0" w:space="0" w:color="auto"/>
        <w:bottom w:val="none" w:sz="0" w:space="0" w:color="auto"/>
        <w:right w:val="none" w:sz="0" w:space="0" w:color="auto"/>
      </w:divBdr>
    </w:div>
    <w:div w:id="870073038">
      <w:bodyDiv w:val="1"/>
      <w:marLeft w:val="0"/>
      <w:marRight w:val="0"/>
      <w:marTop w:val="0"/>
      <w:marBottom w:val="0"/>
      <w:divBdr>
        <w:top w:val="none" w:sz="0" w:space="0" w:color="auto"/>
        <w:left w:val="none" w:sz="0" w:space="0" w:color="auto"/>
        <w:bottom w:val="none" w:sz="0" w:space="0" w:color="auto"/>
        <w:right w:val="none" w:sz="0" w:space="0" w:color="auto"/>
      </w:divBdr>
    </w:div>
    <w:div w:id="916476999">
      <w:bodyDiv w:val="1"/>
      <w:marLeft w:val="0"/>
      <w:marRight w:val="0"/>
      <w:marTop w:val="0"/>
      <w:marBottom w:val="0"/>
      <w:divBdr>
        <w:top w:val="none" w:sz="0" w:space="0" w:color="auto"/>
        <w:left w:val="none" w:sz="0" w:space="0" w:color="auto"/>
        <w:bottom w:val="none" w:sz="0" w:space="0" w:color="auto"/>
        <w:right w:val="none" w:sz="0" w:space="0" w:color="auto"/>
      </w:divBdr>
    </w:div>
    <w:div w:id="1015302954">
      <w:bodyDiv w:val="1"/>
      <w:marLeft w:val="0"/>
      <w:marRight w:val="0"/>
      <w:marTop w:val="0"/>
      <w:marBottom w:val="0"/>
      <w:divBdr>
        <w:top w:val="none" w:sz="0" w:space="0" w:color="auto"/>
        <w:left w:val="none" w:sz="0" w:space="0" w:color="auto"/>
        <w:bottom w:val="none" w:sz="0" w:space="0" w:color="auto"/>
        <w:right w:val="none" w:sz="0" w:space="0" w:color="auto"/>
      </w:divBdr>
      <w:divsChild>
        <w:div w:id="1424258244">
          <w:marLeft w:val="547"/>
          <w:marRight w:val="0"/>
          <w:marTop w:val="115"/>
          <w:marBottom w:val="0"/>
          <w:divBdr>
            <w:top w:val="none" w:sz="0" w:space="0" w:color="auto"/>
            <w:left w:val="none" w:sz="0" w:space="0" w:color="auto"/>
            <w:bottom w:val="none" w:sz="0" w:space="0" w:color="auto"/>
            <w:right w:val="none" w:sz="0" w:space="0" w:color="auto"/>
          </w:divBdr>
        </w:div>
        <w:div w:id="108595624">
          <w:marLeft w:val="1440"/>
          <w:marRight w:val="0"/>
          <w:marTop w:val="106"/>
          <w:marBottom w:val="0"/>
          <w:divBdr>
            <w:top w:val="none" w:sz="0" w:space="0" w:color="auto"/>
            <w:left w:val="none" w:sz="0" w:space="0" w:color="auto"/>
            <w:bottom w:val="none" w:sz="0" w:space="0" w:color="auto"/>
            <w:right w:val="none" w:sz="0" w:space="0" w:color="auto"/>
          </w:divBdr>
        </w:div>
        <w:div w:id="1212687519">
          <w:marLeft w:val="1440"/>
          <w:marRight w:val="0"/>
          <w:marTop w:val="106"/>
          <w:marBottom w:val="0"/>
          <w:divBdr>
            <w:top w:val="none" w:sz="0" w:space="0" w:color="auto"/>
            <w:left w:val="none" w:sz="0" w:space="0" w:color="auto"/>
            <w:bottom w:val="none" w:sz="0" w:space="0" w:color="auto"/>
            <w:right w:val="none" w:sz="0" w:space="0" w:color="auto"/>
          </w:divBdr>
        </w:div>
        <w:div w:id="1647315200">
          <w:marLeft w:val="2074"/>
          <w:marRight w:val="0"/>
          <w:marTop w:val="96"/>
          <w:marBottom w:val="0"/>
          <w:divBdr>
            <w:top w:val="none" w:sz="0" w:space="0" w:color="auto"/>
            <w:left w:val="none" w:sz="0" w:space="0" w:color="auto"/>
            <w:bottom w:val="none" w:sz="0" w:space="0" w:color="auto"/>
            <w:right w:val="none" w:sz="0" w:space="0" w:color="auto"/>
          </w:divBdr>
        </w:div>
        <w:div w:id="2028561519">
          <w:marLeft w:val="1440"/>
          <w:marRight w:val="0"/>
          <w:marTop w:val="106"/>
          <w:marBottom w:val="0"/>
          <w:divBdr>
            <w:top w:val="none" w:sz="0" w:space="0" w:color="auto"/>
            <w:left w:val="none" w:sz="0" w:space="0" w:color="auto"/>
            <w:bottom w:val="none" w:sz="0" w:space="0" w:color="auto"/>
            <w:right w:val="none" w:sz="0" w:space="0" w:color="auto"/>
          </w:divBdr>
        </w:div>
        <w:div w:id="1143083367">
          <w:marLeft w:val="1440"/>
          <w:marRight w:val="0"/>
          <w:marTop w:val="106"/>
          <w:marBottom w:val="0"/>
          <w:divBdr>
            <w:top w:val="none" w:sz="0" w:space="0" w:color="auto"/>
            <w:left w:val="none" w:sz="0" w:space="0" w:color="auto"/>
            <w:bottom w:val="none" w:sz="0" w:space="0" w:color="auto"/>
            <w:right w:val="none" w:sz="0" w:space="0" w:color="auto"/>
          </w:divBdr>
        </w:div>
      </w:divsChild>
    </w:div>
    <w:div w:id="1017149804">
      <w:bodyDiv w:val="1"/>
      <w:marLeft w:val="0"/>
      <w:marRight w:val="0"/>
      <w:marTop w:val="0"/>
      <w:marBottom w:val="0"/>
      <w:divBdr>
        <w:top w:val="none" w:sz="0" w:space="0" w:color="auto"/>
        <w:left w:val="none" w:sz="0" w:space="0" w:color="auto"/>
        <w:bottom w:val="none" w:sz="0" w:space="0" w:color="auto"/>
        <w:right w:val="none" w:sz="0" w:space="0" w:color="auto"/>
      </w:divBdr>
    </w:div>
    <w:div w:id="1035042182">
      <w:bodyDiv w:val="1"/>
      <w:marLeft w:val="0"/>
      <w:marRight w:val="0"/>
      <w:marTop w:val="0"/>
      <w:marBottom w:val="0"/>
      <w:divBdr>
        <w:top w:val="none" w:sz="0" w:space="0" w:color="auto"/>
        <w:left w:val="none" w:sz="0" w:space="0" w:color="auto"/>
        <w:bottom w:val="none" w:sz="0" w:space="0" w:color="auto"/>
        <w:right w:val="none" w:sz="0" w:space="0" w:color="auto"/>
      </w:divBdr>
      <w:divsChild>
        <w:div w:id="684866736">
          <w:marLeft w:val="360"/>
          <w:marRight w:val="0"/>
          <w:marTop w:val="240"/>
          <w:marBottom w:val="0"/>
          <w:divBdr>
            <w:top w:val="none" w:sz="0" w:space="0" w:color="auto"/>
            <w:left w:val="none" w:sz="0" w:space="0" w:color="auto"/>
            <w:bottom w:val="none" w:sz="0" w:space="0" w:color="auto"/>
            <w:right w:val="none" w:sz="0" w:space="0" w:color="auto"/>
          </w:divBdr>
        </w:div>
      </w:divsChild>
    </w:div>
    <w:div w:id="1090659702">
      <w:bodyDiv w:val="1"/>
      <w:marLeft w:val="0"/>
      <w:marRight w:val="0"/>
      <w:marTop w:val="0"/>
      <w:marBottom w:val="0"/>
      <w:divBdr>
        <w:top w:val="none" w:sz="0" w:space="0" w:color="auto"/>
        <w:left w:val="none" w:sz="0" w:space="0" w:color="auto"/>
        <w:bottom w:val="none" w:sz="0" w:space="0" w:color="auto"/>
        <w:right w:val="none" w:sz="0" w:space="0" w:color="auto"/>
      </w:divBdr>
    </w:div>
    <w:div w:id="1146823383">
      <w:bodyDiv w:val="1"/>
      <w:marLeft w:val="0"/>
      <w:marRight w:val="0"/>
      <w:marTop w:val="0"/>
      <w:marBottom w:val="0"/>
      <w:divBdr>
        <w:top w:val="none" w:sz="0" w:space="0" w:color="auto"/>
        <w:left w:val="none" w:sz="0" w:space="0" w:color="auto"/>
        <w:bottom w:val="none" w:sz="0" w:space="0" w:color="auto"/>
        <w:right w:val="none" w:sz="0" w:space="0" w:color="auto"/>
      </w:divBdr>
    </w:div>
    <w:div w:id="1149710262">
      <w:bodyDiv w:val="1"/>
      <w:marLeft w:val="0"/>
      <w:marRight w:val="0"/>
      <w:marTop w:val="0"/>
      <w:marBottom w:val="0"/>
      <w:divBdr>
        <w:top w:val="none" w:sz="0" w:space="0" w:color="auto"/>
        <w:left w:val="none" w:sz="0" w:space="0" w:color="auto"/>
        <w:bottom w:val="none" w:sz="0" w:space="0" w:color="auto"/>
        <w:right w:val="none" w:sz="0" w:space="0" w:color="auto"/>
      </w:divBdr>
    </w:div>
    <w:div w:id="1150363417">
      <w:bodyDiv w:val="1"/>
      <w:marLeft w:val="0"/>
      <w:marRight w:val="0"/>
      <w:marTop w:val="0"/>
      <w:marBottom w:val="0"/>
      <w:divBdr>
        <w:top w:val="none" w:sz="0" w:space="0" w:color="auto"/>
        <w:left w:val="none" w:sz="0" w:space="0" w:color="auto"/>
        <w:bottom w:val="none" w:sz="0" w:space="0" w:color="auto"/>
        <w:right w:val="none" w:sz="0" w:space="0" w:color="auto"/>
      </w:divBdr>
    </w:div>
    <w:div w:id="1175923570">
      <w:bodyDiv w:val="1"/>
      <w:marLeft w:val="0"/>
      <w:marRight w:val="0"/>
      <w:marTop w:val="0"/>
      <w:marBottom w:val="0"/>
      <w:divBdr>
        <w:top w:val="none" w:sz="0" w:space="0" w:color="auto"/>
        <w:left w:val="none" w:sz="0" w:space="0" w:color="auto"/>
        <w:bottom w:val="none" w:sz="0" w:space="0" w:color="auto"/>
        <w:right w:val="none" w:sz="0" w:space="0" w:color="auto"/>
      </w:divBdr>
    </w:div>
    <w:div w:id="1196118504">
      <w:bodyDiv w:val="1"/>
      <w:marLeft w:val="0"/>
      <w:marRight w:val="0"/>
      <w:marTop w:val="0"/>
      <w:marBottom w:val="0"/>
      <w:divBdr>
        <w:top w:val="none" w:sz="0" w:space="0" w:color="auto"/>
        <w:left w:val="none" w:sz="0" w:space="0" w:color="auto"/>
        <w:bottom w:val="none" w:sz="0" w:space="0" w:color="auto"/>
        <w:right w:val="none" w:sz="0" w:space="0" w:color="auto"/>
      </w:divBdr>
    </w:div>
    <w:div w:id="1236473803">
      <w:bodyDiv w:val="1"/>
      <w:marLeft w:val="0"/>
      <w:marRight w:val="0"/>
      <w:marTop w:val="0"/>
      <w:marBottom w:val="0"/>
      <w:divBdr>
        <w:top w:val="none" w:sz="0" w:space="0" w:color="auto"/>
        <w:left w:val="none" w:sz="0" w:space="0" w:color="auto"/>
        <w:bottom w:val="none" w:sz="0" w:space="0" w:color="auto"/>
        <w:right w:val="none" w:sz="0" w:space="0" w:color="auto"/>
      </w:divBdr>
      <w:divsChild>
        <w:div w:id="617030156">
          <w:marLeft w:val="1800"/>
          <w:marRight w:val="0"/>
          <w:marTop w:val="86"/>
          <w:marBottom w:val="0"/>
          <w:divBdr>
            <w:top w:val="none" w:sz="0" w:space="0" w:color="auto"/>
            <w:left w:val="none" w:sz="0" w:space="0" w:color="auto"/>
            <w:bottom w:val="none" w:sz="0" w:space="0" w:color="auto"/>
            <w:right w:val="none" w:sz="0" w:space="0" w:color="auto"/>
          </w:divBdr>
        </w:div>
      </w:divsChild>
    </w:div>
    <w:div w:id="1244757756">
      <w:bodyDiv w:val="1"/>
      <w:marLeft w:val="0"/>
      <w:marRight w:val="0"/>
      <w:marTop w:val="0"/>
      <w:marBottom w:val="0"/>
      <w:divBdr>
        <w:top w:val="none" w:sz="0" w:space="0" w:color="auto"/>
        <w:left w:val="none" w:sz="0" w:space="0" w:color="auto"/>
        <w:bottom w:val="none" w:sz="0" w:space="0" w:color="auto"/>
        <w:right w:val="none" w:sz="0" w:space="0" w:color="auto"/>
      </w:divBdr>
      <w:divsChild>
        <w:div w:id="768503214">
          <w:marLeft w:val="0"/>
          <w:marRight w:val="345"/>
          <w:marTop w:val="0"/>
          <w:marBottom w:val="0"/>
          <w:divBdr>
            <w:top w:val="none" w:sz="0" w:space="0" w:color="auto"/>
            <w:left w:val="none" w:sz="0" w:space="0" w:color="auto"/>
            <w:bottom w:val="none" w:sz="0" w:space="0" w:color="auto"/>
            <w:right w:val="none" w:sz="0" w:space="0" w:color="auto"/>
          </w:divBdr>
        </w:div>
        <w:div w:id="1288899292">
          <w:marLeft w:val="0"/>
          <w:marRight w:val="345"/>
          <w:marTop w:val="0"/>
          <w:marBottom w:val="0"/>
          <w:divBdr>
            <w:top w:val="none" w:sz="0" w:space="0" w:color="auto"/>
            <w:left w:val="none" w:sz="0" w:space="0" w:color="auto"/>
            <w:bottom w:val="none" w:sz="0" w:space="0" w:color="auto"/>
            <w:right w:val="none" w:sz="0" w:space="0" w:color="auto"/>
          </w:divBdr>
        </w:div>
        <w:div w:id="344483322">
          <w:marLeft w:val="0"/>
          <w:marRight w:val="345"/>
          <w:marTop w:val="0"/>
          <w:marBottom w:val="0"/>
          <w:divBdr>
            <w:top w:val="none" w:sz="0" w:space="0" w:color="auto"/>
            <w:left w:val="none" w:sz="0" w:space="0" w:color="auto"/>
            <w:bottom w:val="none" w:sz="0" w:space="0" w:color="auto"/>
            <w:right w:val="none" w:sz="0" w:space="0" w:color="auto"/>
          </w:divBdr>
        </w:div>
      </w:divsChild>
    </w:div>
    <w:div w:id="1345326168">
      <w:bodyDiv w:val="1"/>
      <w:marLeft w:val="0"/>
      <w:marRight w:val="0"/>
      <w:marTop w:val="0"/>
      <w:marBottom w:val="0"/>
      <w:divBdr>
        <w:top w:val="none" w:sz="0" w:space="0" w:color="auto"/>
        <w:left w:val="none" w:sz="0" w:space="0" w:color="auto"/>
        <w:bottom w:val="none" w:sz="0" w:space="0" w:color="auto"/>
        <w:right w:val="none" w:sz="0" w:space="0" w:color="auto"/>
      </w:divBdr>
    </w:div>
    <w:div w:id="1381435699">
      <w:bodyDiv w:val="1"/>
      <w:marLeft w:val="0"/>
      <w:marRight w:val="0"/>
      <w:marTop w:val="0"/>
      <w:marBottom w:val="0"/>
      <w:divBdr>
        <w:top w:val="none" w:sz="0" w:space="0" w:color="auto"/>
        <w:left w:val="none" w:sz="0" w:space="0" w:color="auto"/>
        <w:bottom w:val="none" w:sz="0" w:space="0" w:color="auto"/>
        <w:right w:val="none" w:sz="0" w:space="0" w:color="auto"/>
      </w:divBdr>
    </w:div>
    <w:div w:id="1397363239">
      <w:bodyDiv w:val="1"/>
      <w:marLeft w:val="0"/>
      <w:marRight w:val="0"/>
      <w:marTop w:val="0"/>
      <w:marBottom w:val="0"/>
      <w:divBdr>
        <w:top w:val="none" w:sz="0" w:space="0" w:color="auto"/>
        <w:left w:val="none" w:sz="0" w:space="0" w:color="auto"/>
        <w:bottom w:val="none" w:sz="0" w:space="0" w:color="auto"/>
        <w:right w:val="none" w:sz="0" w:space="0" w:color="auto"/>
      </w:divBdr>
    </w:div>
    <w:div w:id="1504272315">
      <w:bodyDiv w:val="1"/>
      <w:marLeft w:val="0"/>
      <w:marRight w:val="0"/>
      <w:marTop w:val="0"/>
      <w:marBottom w:val="0"/>
      <w:divBdr>
        <w:top w:val="none" w:sz="0" w:space="0" w:color="auto"/>
        <w:left w:val="none" w:sz="0" w:space="0" w:color="auto"/>
        <w:bottom w:val="none" w:sz="0" w:space="0" w:color="auto"/>
        <w:right w:val="none" w:sz="0" w:space="0" w:color="auto"/>
      </w:divBdr>
      <w:divsChild>
        <w:div w:id="1284575305">
          <w:marLeft w:val="360"/>
          <w:marRight w:val="0"/>
          <w:marTop w:val="240"/>
          <w:marBottom w:val="0"/>
          <w:divBdr>
            <w:top w:val="none" w:sz="0" w:space="0" w:color="auto"/>
            <w:left w:val="none" w:sz="0" w:space="0" w:color="auto"/>
            <w:bottom w:val="none" w:sz="0" w:space="0" w:color="auto"/>
            <w:right w:val="none" w:sz="0" w:space="0" w:color="auto"/>
          </w:divBdr>
        </w:div>
      </w:divsChild>
    </w:div>
    <w:div w:id="1519468794">
      <w:bodyDiv w:val="1"/>
      <w:marLeft w:val="0"/>
      <w:marRight w:val="0"/>
      <w:marTop w:val="0"/>
      <w:marBottom w:val="0"/>
      <w:divBdr>
        <w:top w:val="none" w:sz="0" w:space="0" w:color="auto"/>
        <w:left w:val="none" w:sz="0" w:space="0" w:color="auto"/>
        <w:bottom w:val="none" w:sz="0" w:space="0" w:color="auto"/>
        <w:right w:val="none" w:sz="0" w:space="0" w:color="auto"/>
      </w:divBdr>
    </w:div>
    <w:div w:id="1599676684">
      <w:bodyDiv w:val="1"/>
      <w:marLeft w:val="0"/>
      <w:marRight w:val="0"/>
      <w:marTop w:val="0"/>
      <w:marBottom w:val="0"/>
      <w:divBdr>
        <w:top w:val="none" w:sz="0" w:space="0" w:color="auto"/>
        <w:left w:val="none" w:sz="0" w:space="0" w:color="auto"/>
        <w:bottom w:val="none" w:sz="0" w:space="0" w:color="auto"/>
        <w:right w:val="none" w:sz="0" w:space="0" w:color="auto"/>
      </w:divBdr>
      <w:divsChild>
        <w:div w:id="1396666662">
          <w:marLeft w:val="1166"/>
          <w:marRight w:val="0"/>
          <w:marTop w:val="106"/>
          <w:marBottom w:val="0"/>
          <w:divBdr>
            <w:top w:val="none" w:sz="0" w:space="0" w:color="auto"/>
            <w:left w:val="none" w:sz="0" w:space="0" w:color="auto"/>
            <w:bottom w:val="none" w:sz="0" w:space="0" w:color="auto"/>
            <w:right w:val="none" w:sz="0" w:space="0" w:color="auto"/>
          </w:divBdr>
        </w:div>
      </w:divsChild>
    </w:div>
    <w:div w:id="1601327204">
      <w:bodyDiv w:val="1"/>
      <w:marLeft w:val="0"/>
      <w:marRight w:val="0"/>
      <w:marTop w:val="0"/>
      <w:marBottom w:val="0"/>
      <w:divBdr>
        <w:top w:val="none" w:sz="0" w:space="0" w:color="auto"/>
        <w:left w:val="none" w:sz="0" w:space="0" w:color="auto"/>
        <w:bottom w:val="none" w:sz="0" w:space="0" w:color="auto"/>
        <w:right w:val="none" w:sz="0" w:space="0" w:color="auto"/>
      </w:divBdr>
    </w:div>
    <w:div w:id="1603993840">
      <w:bodyDiv w:val="1"/>
      <w:marLeft w:val="0"/>
      <w:marRight w:val="0"/>
      <w:marTop w:val="0"/>
      <w:marBottom w:val="0"/>
      <w:divBdr>
        <w:top w:val="none" w:sz="0" w:space="0" w:color="auto"/>
        <w:left w:val="none" w:sz="0" w:space="0" w:color="auto"/>
        <w:bottom w:val="none" w:sz="0" w:space="0" w:color="auto"/>
        <w:right w:val="none" w:sz="0" w:space="0" w:color="auto"/>
      </w:divBdr>
    </w:div>
    <w:div w:id="1643191164">
      <w:bodyDiv w:val="1"/>
      <w:marLeft w:val="0"/>
      <w:marRight w:val="0"/>
      <w:marTop w:val="0"/>
      <w:marBottom w:val="0"/>
      <w:divBdr>
        <w:top w:val="none" w:sz="0" w:space="0" w:color="auto"/>
        <w:left w:val="none" w:sz="0" w:space="0" w:color="auto"/>
        <w:bottom w:val="none" w:sz="0" w:space="0" w:color="auto"/>
        <w:right w:val="none" w:sz="0" w:space="0" w:color="auto"/>
      </w:divBdr>
    </w:div>
    <w:div w:id="1651251928">
      <w:bodyDiv w:val="1"/>
      <w:marLeft w:val="0"/>
      <w:marRight w:val="0"/>
      <w:marTop w:val="0"/>
      <w:marBottom w:val="0"/>
      <w:divBdr>
        <w:top w:val="none" w:sz="0" w:space="0" w:color="auto"/>
        <w:left w:val="none" w:sz="0" w:space="0" w:color="auto"/>
        <w:bottom w:val="none" w:sz="0" w:space="0" w:color="auto"/>
        <w:right w:val="none" w:sz="0" w:space="0" w:color="auto"/>
      </w:divBdr>
    </w:div>
    <w:div w:id="1701666633">
      <w:bodyDiv w:val="1"/>
      <w:marLeft w:val="0"/>
      <w:marRight w:val="0"/>
      <w:marTop w:val="0"/>
      <w:marBottom w:val="0"/>
      <w:divBdr>
        <w:top w:val="none" w:sz="0" w:space="0" w:color="auto"/>
        <w:left w:val="none" w:sz="0" w:space="0" w:color="auto"/>
        <w:bottom w:val="none" w:sz="0" w:space="0" w:color="auto"/>
        <w:right w:val="none" w:sz="0" w:space="0" w:color="auto"/>
      </w:divBdr>
    </w:div>
    <w:div w:id="1703090038">
      <w:bodyDiv w:val="1"/>
      <w:marLeft w:val="0"/>
      <w:marRight w:val="0"/>
      <w:marTop w:val="0"/>
      <w:marBottom w:val="0"/>
      <w:divBdr>
        <w:top w:val="none" w:sz="0" w:space="0" w:color="auto"/>
        <w:left w:val="none" w:sz="0" w:space="0" w:color="auto"/>
        <w:bottom w:val="none" w:sz="0" w:space="0" w:color="auto"/>
        <w:right w:val="none" w:sz="0" w:space="0" w:color="auto"/>
      </w:divBdr>
    </w:div>
    <w:div w:id="1727144515">
      <w:bodyDiv w:val="1"/>
      <w:marLeft w:val="0"/>
      <w:marRight w:val="0"/>
      <w:marTop w:val="0"/>
      <w:marBottom w:val="0"/>
      <w:divBdr>
        <w:top w:val="none" w:sz="0" w:space="0" w:color="auto"/>
        <w:left w:val="none" w:sz="0" w:space="0" w:color="auto"/>
        <w:bottom w:val="none" w:sz="0" w:space="0" w:color="auto"/>
        <w:right w:val="none" w:sz="0" w:space="0" w:color="auto"/>
      </w:divBdr>
    </w:div>
    <w:div w:id="1742286666">
      <w:bodyDiv w:val="1"/>
      <w:marLeft w:val="0"/>
      <w:marRight w:val="0"/>
      <w:marTop w:val="0"/>
      <w:marBottom w:val="0"/>
      <w:divBdr>
        <w:top w:val="none" w:sz="0" w:space="0" w:color="auto"/>
        <w:left w:val="none" w:sz="0" w:space="0" w:color="auto"/>
        <w:bottom w:val="none" w:sz="0" w:space="0" w:color="auto"/>
        <w:right w:val="none" w:sz="0" w:space="0" w:color="auto"/>
      </w:divBdr>
      <w:divsChild>
        <w:div w:id="107312427">
          <w:marLeft w:val="360"/>
          <w:marRight w:val="0"/>
          <w:marTop w:val="240"/>
          <w:marBottom w:val="0"/>
          <w:divBdr>
            <w:top w:val="none" w:sz="0" w:space="0" w:color="auto"/>
            <w:left w:val="none" w:sz="0" w:space="0" w:color="auto"/>
            <w:bottom w:val="none" w:sz="0" w:space="0" w:color="auto"/>
            <w:right w:val="none" w:sz="0" w:space="0" w:color="auto"/>
          </w:divBdr>
        </w:div>
        <w:div w:id="1634403407">
          <w:marLeft w:val="360"/>
          <w:marRight w:val="0"/>
          <w:marTop w:val="240"/>
          <w:marBottom w:val="0"/>
          <w:divBdr>
            <w:top w:val="none" w:sz="0" w:space="0" w:color="auto"/>
            <w:left w:val="none" w:sz="0" w:space="0" w:color="auto"/>
            <w:bottom w:val="none" w:sz="0" w:space="0" w:color="auto"/>
            <w:right w:val="none" w:sz="0" w:space="0" w:color="auto"/>
          </w:divBdr>
        </w:div>
        <w:div w:id="1714845910">
          <w:marLeft w:val="360"/>
          <w:marRight w:val="0"/>
          <w:marTop w:val="240"/>
          <w:marBottom w:val="0"/>
          <w:divBdr>
            <w:top w:val="none" w:sz="0" w:space="0" w:color="auto"/>
            <w:left w:val="none" w:sz="0" w:space="0" w:color="auto"/>
            <w:bottom w:val="none" w:sz="0" w:space="0" w:color="auto"/>
            <w:right w:val="none" w:sz="0" w:space="0" w:color="auto"/>
          </w:divBdr>
        </w:div>
      </w:divsChild>
    </w:div>
    <w:div w:id="1775592653">
      <w:bodyDiv w:val="1"/>
      <w:marLeft w:val="0"/>
      <w:marRight w:val="0"/>
      <w:marTop w:val="0"/>
      <w:marBottom w:val="0"/>
      <w:divBdr>
        <w:top w:val="none" w:sz="0" w:space="0" w:color="auto"/>
        <w:left w:val="none" w:sz="0" w:space="0" w:color="auto"/>
        <w:bottom w:val="none" w:sz="0" w:space="0" w:color="auto"/>
        <w:right w:val="none" w:sz="0" w:space="0" w:color="auto"/>
      </w:divBdr>
      <w:divsChild>
        <w:div w:id="578364580">
          <w:marLeft w:val="360"/>
          <w:marRight w:val="0"/>
          <w:marTop w:val="240"/>
          <w:marBottom w:val="0"/>
          <w:divBdr>
            <w:top w:val="none" w:sz="0" w:space="0" w:color="auto"/>
            <w:left w:val="none" w:sz="0" w:space="0" w:color="auto"/>
            <w:bottom w:val="none" w:sz="0" w:space="0" w:color="auto"/>
            <w:right w:val="none" w:sz="0" w:space="0" w:color="auto"/>
          </w:divBdr>
        </w:div>
        <w:div w:id="926041920">
          <w:marLeft w:val="360"/>
          <w:marRight w:val="0"/>
          <w:marTop w:val="240"/>
          <w:marBottom w:val="0"/>
          <w:divBdr>
            <w:top w:val="none" w:sz="0" w:space="0" w:color="auto"/>
            <w:left w:val="none" w:sz="0" w:space="0" w:color="auto"/>
            <w:bottom w:val="none" w:sz="0" w:space="0" w:color="auto"/>
            <w:right w:val="none" w:sz="0" w:space="0" w:color="auto"/>
          </w:divBdr>
        </w:div>
        <w:div w:id="711075303">
          <w:marLeft w:val="994"/>
          <w:marRight w:val="0"/>
          <w:marTop w:val="120"/>
          <w:marBottom w:val="0"/>
          <w:divBdr>
            <w:top w:val="none" w:sz="0" w:space="0" w:color="auto"/>
            <w:left w:val="none" w:sz="0" w:space="0" w:color="auto"/>
            <w:bottom w:val="none" w:sz="0" w:space="0" w:color="auto"/>
            <w:right w:val="none" w:sz="0" w:space="0" w:color="auto"/>
          </w:divBdr>
        </w:div>
        <w:div w:id="1608004080">
          <w:marLeft w:val="994"/>
          <w:marRight w:val="0"/>
          <w:marTop w:val="120"/>
          <w:marBottom w:val="0"/>
          <w:divBdr>
            <w:top w:val="none" w:sz="0" w:space="0" w:color="auto"/>
            <w:left w:val="none" w:sz="0" w:space="0" w:color="auto"/>
            <w:bottom w:val="none" w:sz="0" w:space="0" w:color="auto"/>
            <w:right w:val="none" w:sz="0" w:space="0" w:color="auto"/>
          </w:divBdr>
        </w:div>
        <w:div w:id="821584248">
          <w:marLeft w:val="994"/>
          <w:marRight w:val="0"/>
          <w:marTop w:val="120"/>
          <w:marBottom w:val="0"/>
          <w:divBdr>
            <w:top w:val="none" w:sz="0" w:space="0" w:color="auto"/>
            <w:left w:val="none" w:sz="0" w:space="0" w:color="auto"/>
            <w:bottom w:val="none" w:sz="0" w:space="0" w:color="auto"/>
            <w:right w:val="none" w:sz="0" w:space="0" w:color="auto"/>
          </w:divBdr>
        </w:div>
      </w:divsChild>
    </w:div>
    <w:div w:id="1783957201">
      <w:bodyDiv w:val="1"/>
      <w:marLeft w:val="0"/>
      <w:marRight w:val="0"/>
      <w:marTop w:val="0"/>
      <w:marBottom w:val="0"/>
      <w:divBdr>
        <w:top w:val="none" w:sz="0" w:space="0" w:color="auto"/>
        <w:left w:val="none" w:sz="0" w:space="0" w:color="auto"/>
        <w:bottom w:val="none" w:sz="0" w:space="0" w:color="auto"/>
        <w:right w:val="none" w:sz="0" w:space="0" w:color="auto"/>
      </w:divBdr>
    </w:div>
    <w:div w:id="1786994773">
      <w:bodyDiv w:val="1"/>
      <w:marLeft w:val="0"/>
      <w:marRight w:val="0"/>
      <w:marTop w:val="0"/>
      <w:marBottom w:val="0"/>
      <w:divBdr>
        <w:top w:val="none" w:sz="0" w:space="0" w:color="auto"/>
        <w:left w:val="none" w:sz="0" w:space="0" w:color="auto"/>
        <w:bottom w:val="none" w:sz="0" w:space="0" w:color="auto"/>
        <w:right w:val="none" w:sz="0" w:space="0" w:color="auto"/>
      </w:divBdr>
    </w:div>
    <w:div w:id="1873416094">
      <w:bodyDiv w:val="1"/>
      <w:marLeft w:val="0"/>
      <w:marRight w:val="0"/>
      <w:marTop w:val="0"/>
      <w:marBottom w:val="0"/>
      <w:divBdr>
        <w:top w:val="none" w:sz="0" w:space="0" w:color="auto"/>
        <w:left w:val="none" w:sz="0" w:space="0" w:color="auto"/>
        <w:bottom w:val="none" w:sz="0" w:space="0" w:color="auto"/>
        <w:right w:val="none" w:sz="0" w:space="0" w:color="auto"/>
      </w:divBdr>
    </w:div>
    <w:div w:id="2049724161">
      <w:bodyDiv w:val="1"/>
      <w:marLeft w:val="0"/>
      <w:marRight w:val="0"/>
      <w:marTop w:val="0"/>
      <w:marBottom w:val="0"/>
      <w:divBdr>
        <w:top w:val="none" w:sz="0" w:space="0" w:color="auto"/>
        <w:left w:val="none" w:sz="0" w:space="0" w:color="auto"/>
        <w:bottom w:val="none" w:sz="0" w:space="0" w:color="auto"/>
        <w:right w:val="none" w:sz="0" w:space="0" w:color="auto"/>
      </w:divBdr>
    </w:div>
    <w:div w:id="2052338543">
      <w:bodyDiv w:val="1"/>
      <w:marLeft w:val="0"/>
      <w:marRight w:val="0"/>
      <w:marTop w:val="0"/>
      <w:marBottom w:val="0"/>
      <w:divBdr>
        <w:top w:val="none" w:sz="0" w:space="0" w:color="auto"/>
        <w:left w:val="none" w:sz="0" w:space="0" w:color="auto"/>
        <w:bottom w:val="none" w:sz="0" w:space="0" w:color="auto"/>
        <w:right w:val="none" w:sz="0" w:space="0" w:color="auto"/>
      </w:divBdr>
    </w:div>
    <w:div w:id="2056923573">
      <w:bodyDiv w:val="1"/>
      <w:marLeft w:val="0"/>
      <w:marRight w:val="0"/>
      <w:marTop w:val="0"/>
      <w:marBottom w:val="0"/>
      <w:divBdr>
        <w:top w:val="none" w:sz="0" w:space="0" w:color="auto"/>
        <w:left w:val="none" w:sz="0" w:space="0" w:color="auto"/>
        <w:bottom w:val="none" w:sz="0" w:space="0" w:color="auto"/>
        <w:right w:val="none" w:sz="0" w:space="0" w:color="auto"/>
      </w:divBdr>
    </w:div>
    <w:div w:id="2071418487">
      <w:bodyDiv w:val="1"/>
      <w:marLeft w:val="0"/>
      <w:marRight w:val="0"/>
      <w:marTop w:val="0"/>
      <w:marBottom w:val="0"/>
      <w:divBdr>
        <w:top w:val="none" w:sz="0" w:space="0" w:color="auto"/>
        <w:left w:val="none" w:sz="0" w:space="0" w:color="auto"/>
        <w:bottom w:val="none" w:sz="0" w:space="0" w:color="auto"/>
        <w:right w:val="none" w:sz="0" w:space="0" w:color="auto"/>
      </w:divBdr>
      <w:divsChild>
        <w:div w:id="347684228">
          <w:marLeft w:val="547"/>
          <w:marRight w:val="0"/>
          <w:marTop w:val="115"/>
          <w:marBottom w:val="0"/>
          <w:divBdr>
            <w:top w:val="none" w:sz="0" w:space="0" w:color="auto"/>
            <w:left w:val="none" w:sz="0" w:space="0" w:color="auto"/>
            <w:bottom w:val="none" w:sz="0" w:space="0" w:color="auto"/>
            <w:right w:val="none" w:sz="0" w:space="0" w:color="auto"/>
          </w:divBdr>
        </w:div>
      </w:divsChild>
    </w:div>
    <w:div w:id="21466994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tiff"/><Relationship Id="rId19" Type="http://schemas.openxmlformats.org/officeDocument/2006/relationships/image" Target="media/image12.png"/><Relationship Id="rId50" Type="http://schemas.openxmlformats.org/officeDocument/2006/relationships/header" Target="header1.xml"/><Relationship Id="rId51" Type="http://schemas.openxmlformats.org/officeDocument/2006/relationships/header" Target="header2.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microsoft.com/office/2011/relationships/people" Target="people.xml"/><Relationship Id="rId56" Type="http://schemas.openxmlformats.org/officeDocument/2006/relationships/theme" Target="theme/theme1.xml"/><Relationship Id="rId40" Type="http://schemas.openxmlformats.org/officeDocument/2006/relationships/image" Target="media/image33.tiff"/><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tiff"/><Relationship Id="rId46" Type="http://schemas.openxmlformats.org/officeDocument/2006/relationships/image" Target="media/image39.tiff"/><Relationship Id="rId47" Type="http://schemas.openxmlformats.org/officeDocument/2006/relationships/image" Target="media/image40.tiff"/><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francessink:Downloads:MuleSoft%20Training%20Student%20Manu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1D39A-42ED-F141-B63A-04F495399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Macintosh HD:Users:francessink:Downloads:MuleSoft Training Student Manual Template.dotx</Template>
  <TotalTime>5700</TotalTime>
  <Pages>36</Pages>
  <Words>5639</Words>
  <Characters>32148</Characters>
  <Application>Microsoft Macintosh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Anypoint Platform Essentials - Student Manual</vt:lpstr>
    </vt:vector>
  </TitlesOfParts>
  <Manager/>
  <Company>MuleSoft</Company>
  <LinksUpToDate>false</LinksUpToDate>
  <CharactersWithSpaces>37712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Anypoint Platform Essentials - Student Manual</dc:title>
  <dc:subject/>
  <dc:creator>Frances Sink</dc:creator>
  <cp:keywords/>
  <dc:description/>
  <cp:lastModifiedBy>Roy Prins</cp:lastModifiedBy>
  <cp:revision>974</cp:revision>
  <cp:lastPrinted>2017-05-30T08:08:00Z</cp:lastPrinted>
  <dcterms:created xsi:type="dcterms:W3CDTF">2016-02-13T00:06:00Z</dcterms:created>
  <dcterms:modified xsi:type="dcterms:W3CDTF">2017-05-30T08:09:00Z</dcterms:modified>
  <cp:category/>
</cp:coreProperties>
</file>